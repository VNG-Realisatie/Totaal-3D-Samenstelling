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0CADC" w14:textId="77777777" w:rsidR="0069604C" w:rsidRPr="00AE694E" w:rsidRDefault="009C7E01" w:rsidP="00D4425E">
      <w:pPr>
        <w:pStyle w:val="BodyText"/>
        <w:spacing w:after="10960" w:line="240" w:lineRule="auto"/>
      </w:pPr>
      <w:r>
        <w:rPr>
          <w:noProof/>
          <w:lang w:val="nl-NL" w:eastAsia="nl-NL"/>
        </w:rPr>
        <w:drawing>
          <wp:anchor distT="0" distB="0" distL="114300" distR="114300" simplePos="0" relativeHeight="251658240" behindDoc="1" locked="1" layoutInCell="1" allowOverlap="1" wp14:anchorId="7274D93F" wp14:editId="0678628C">
            <wp:simplePos x="0" y="0"/>
            <wp:positionH relativeFrom="margin">
              <wp:posOffset>0</wp:posOffset>
            </wp:positionH>
            <wp:positionV relativeFrom="margin">
              <wp:posOffset>0</wp:posOffset>
            </wp:positionV>
            <wp:extent cx="6261100" cy="6261100"/>
            <wp:effectExtent l="0" t="0" r="635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261100" cy="6261100"/>
                    </a:xfrm>
                    <a:prstGeom prst="rect">
                      <a:avLst/>
                    </a:prstGeom>
                  </pic:spPr>
                </pic:pic>
              </a:graphicData>
            </a:graphic>
            <wp14:sizeRelH relativeFrom="margin">
              <wp14:pctWidth>0</wp14:pctWidth>
            </wp14:sizeRelH>
            <wp14:sizeRelV relativeFrom="margin">
              <wp14:pctHeight>0</wp14:pctHeight>
            </wp14:sizeRelV>
          </wp:anchor>
        </w:drawing>
      </w:r>
    </w:p>
    <w:p w14:paraId="0583205C" w14:textId="77777777" w:rsidR="00C77E14" w:rsidRPr="00AE694E" w:rsidRDefault="000B2B56" w:rsidP="00C77E14">
      <w:r>
        <w:rPr>
          <w:noProof/>
          <w:lang w:val="nl-NL" w:eastAsia="nl-NL"/>
        </w:rPr>
        <w:drawing>
          <wp:anchor distT="0" distB="0" distL="114300" distR="114300" simplePos="0" relativeHeight="251658241" behindDoc="1" locked="1" layoutInCell="1" allowOverlap="1" wp14:anchorId="4CE5B513" wp14:editId="53694E8E">
            <wp:simplePos x="0" y="0"/>
            <wp:positionH relativeFrom="margin">
              <wp:align>right</wp:align>
            </wp:positionH>
            <wp:positionV relativeFrom="margin">
              <wp:align>bottom</wp:align>
            </wp:positionV>
            <wp:extent cx="1295400" cy="602742"/>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5400" cy="602742"/>
                    </a:xfrm>
                    <a:prstGeom prst="rect">
                      <a:avLst/>
                    </a:prstGeom>
                  </pic:spPr>
                </pic:pic>
              </a:graphicData>
            </a:graphic>
            <wp14:sizeRelH relativeFrom="margin">
              <wp14:pctWidth>0</wp14:pctWidth>
            </wp14:sizeRelH>
            <wp14:sizeRelV relativeFrom="margin">
              <wp14:pctHeight>0</wp14:pctHeight>
            </wp14:sizeRelV>
          </wp:anchor>
        </w:drawing>
      </w:r>
      <w:r w:rsidR="00C77E14" w:rsidRPr="00AE694E">
        <w:rPr>
          <w:noProof/>
          <w:lang w:val="nl-NL" w:eastAsia="nl-NL"/>
        </w:rPr>
        <mc:AlternateContent>
          <mc:Choice Requires="wps">
            <w:drawing>
              <wp:inline distT="0" distB="0" distL="0" distR="0" wp14:anchorId="46D7AB19" wp14:editId="5F703DE9">
                <wp:extent cx="6477000" cy="17145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1714500"/>
                        </a:xfrm>
                        <a:prstGeom prst="rect">
                          <a:avLst/>
                        </a:prstGeom>
                        <a:noFill/>
                        <a:ln w="9525">
                          <a:noFill/>
                          <a:miter lim="800000"/>
                          <a:headEnd/>
                          <a:tailEnd/>
                        </a:ln>
                      </wps:spPr>
                      <wps:txbx>
                        <w:txbxContent>
                          <w:p w14:paraId="448B910F" w14:textId="77777777" w:rsidR="00A06581" w:rsidRPr="003C5C15" w:rsidRDefault="00E345DA" w:rsidP="003F0629">
                            <w:pPr>
                              <w:pStyle w:val="DocumentTitle"/>
                              <w:rPr>
                                <w:lang w:val="nl-NL"/>
                              </w:rPr>
                            </w:pPr>
                            <w:sdt>
                              <w:sdtPr>
                                <w:rPr>
                                  <w:sz w:val="52"/>
                                  <w:lang w:val="nl-NL"/>
                                </w:rPr>
                                <w:alias w:val="Document title"/>
                                <w:tag w:val="Document Title"/>
                                <w:id w:val="1145699721"/>
                                <w:placeholder>
                                  <w:docPart w:val="79799EC20EDF4CFFB8C4414DB0EDE4A2"/>
                                </w:placeholder>
                                <w:dataBinding w:prefixMappings="xmlns:ns0='http://purl.org/dc/elements/1.1/' xmlns:ns1='http://schemas.openxmlformats.org/package/2006/metadata/core-properties' " w:xpath="/ns1:coreProperties[1]/ns0:title[1]" w:storeItemID="{6C3C8BC8-F283-45AE-878A-BAB7291924A1}"/>
                                <w:text/>
                              </w:sdtPr>
                              <w:sdtEndPr/>
                              <w:sdtContent>
                                <w:r w:rsidR="00A06581" w:rsidRPr="00357D81">
                                  <w:rPr>
                                    <w:sz w:val="52"/>
                                    <w:lang w:val="nl-NL"/>
                                  </w:rPr>
                                  <w:t>Eindrapport – Puntenwolken verwerking</w:t>
                                </w:r>
                              </w:sdtContent>
                            </w:sdt>
                          </w:p>
                          <w:p w14:paraId="3948BE0C" w14:textId="77777777" w:rsidR="00A06581" w:rsidRPr="00652EF0" w:rsidRDefault="00E345DA" w:rsidP="00B16544">
                            <w:pPr>
                              <w:pStyle w:val="Subtitle"/>
                              <w:rPr>
                                <w:lang w:val="nl-NL"/>
                              </w:rPr>
                            </w:pPr>
                            <w:sdt>
                              <w:sdtPr>
                                <w:rPr>
                                  <w:sz w:val="32"/>
                                  <w:lang w:val="nl-NL"/>
                                </w:rPr>
                                <w:alias w:val="Subtitle"/>
                                <w:tag w:val="Subtitle"/>
                                <w:id w:val="-1773000102"/>
                                <w:placeholder>
                                  <w:docPart w:val="C4063FF547B643C68989D157E96560A4"/>
                                </w:placeholder>
                                <w:dataBinding w:prefixMappings="xmlns:ns0='http://schemas.openxmlformats.org/officeDocument/2006/extended-properties' " w:xpath="/ns0:Properties[1]/ns0:Company[1]" w:storeItemID="{6668398D-A668-4E3E-A5EB-62B293D839F1}"/>
                                <w:text/>
                              </w:sdtPr>
                              <w:sdtEndPr/>
                              <w:sdtContent>
                                <w:r w:rsidR="00A06581" w:rsidRPr="00357D81">
                                  <w:rPr>
                                    <w:sz w:val="32"/>
                                    <w:lang w:val="nl-NL"/>
                                  </w:rPr>
                                  <w:t>Gemeente Den Haag</w:t>
                                </w:r>
                              </w:sdtContent>
                            </w:sdt>
                          </w:p>
                          <w:p w14:paraId="1CE56CC8" w14:textId="4D5FEBF2" w:rsidR="00A06581" w:rsidRDefault="00E345DA" w:rsidP="00A04444">
                            <w:pPr>
                              <w:pStyle w:val="Date"/>
                            </w:pPr>
                            <w:sdt>
                              <w:sdtPr>
                                <w:alias w:val="Date"/>
                                <w:tag w:val=""/>
                                <w:id w:val="-1639332707"/>
                                <w:placeholder>
                                  <w:docPart w:val="1F825A9AC5534F61AA674AA181BA42DF"/>
                                </w:placeholder>
                                <w:dataBinding w:prefixMappings="xmlns:ns0='http://schemas.microsoft.com/office/2006/coverPageProps' " w:xpath="/ns0:CoverPageProperties[1]/ns0:PublishDate[1]" w:storeItemID="{55AF091B-3C7A-41E3-B477-F2FDAA23CFDA}"/>
                                <w:date w:fullDate="2021-11-25T00:00:00Z">
                                  <w:dateFormat w:val="yyyy-MM-dd"/>
                                  <w:lid w:val="en-CA"/>
                                  <w:storeMappedDataAs w:val="dateTime"/>
                                  <w:calendar w:val="gregorian"/>
                                </w:date>
                              </w:sdtPr>
                              <w:sdtEndPr/>
                              <w:sdtContent>
                                <w:r w:rsidR="00357D81">
                                  <w:rPr>
                                    <w:lang w:val="en-CA"/>
                                  </w:rPr>
                                  <w:t>2021-11-25</w:t>
                                </w:r>
                              </w:sdtContent>
                            </w:sdt>
                          </w:p>
                          <w:p w14:paraId="5FC45664" w14:textId="0291FF44" w:rsidR="00A06581" w:rsidRPr="002E498D" w:rsidRDefault="00A06581" w:rsidP="00A04444">
                            <w:pPr>
                              <w:pStyle w:val="BodyText"/>
                              <w:rPr>
                                <w:sz w:val="24"/>
                              </w:rPr>
                            </w:pPr>
                            <w:r>
                              <w:rPr>
                                <w:sz w:val="24"/>
                              </w:rPr>
                              <w:t>Versie: 1.0</w:t>
                            </w:r>
                          </w:p>
                        </w:txbxContent>
                      </wps:txbx>
                      <wps:bodyPr rot="0" vert="horz" wrap="square" lIns="0" tIns="0" rIns="0" bIns="0" anchor="b" anchorCtr="0">
                        <a:noAutofit/>
                      </wps:bodyPr>
                    </wps:wsp>
                  </a:graphicData>
                </a:graphic>
              </wp:inline>
            </w:drawing>
          </mc:Choice>
          <mc:Fallback>
            <w:pict>
              <v:shapetype w14:anchorId="46D7AB19" id="_x0000_t202" coordsize="21600,21600" o:spt="202" path="m,l,21600r21600,l21600,xe">
                <v:stroke joinstyle="miter"/>
                <v:path gradientshapeok="t" o:connecttype="rect"/>
              </v:shapetype>
              <v:shape id="Text Box 2" o:spid="_x0000_s1026" type="#_x0000_t202" style="width:510pt;height:13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" filled="f" stroked="f">
                <v:textbox inset="0,0,0,0">
                  <w:txbxContent>
                    <w:p w14:paraId="448B910F" w14:textId="77777777" w:rsidR="00A06581" w:rsidRPr="003C5C15" w:rsidRDefault="00E345DA" w:rsidP="003F0629">
                      <w:pPr>
                        <w:pStyle w:val="DocumentTitle"/>
                        <w:rPr>
                          <w:lang w:val="nl-NL"/>
                        </w:rPr>
                      </w:pPr>
                      <w:sdt>
                        <w:sdtPr>
                          <w:rPr>
                            <w:sz w:val="52"/>
                            <w:lang w:val="nl-NL"/>
                          </w:rPr>
                          <w:alias w:val="Document title"/>
                          <w:tag w:val="Document Title"/>
                          <w:id w:val="1145699721"/>
                          <w:placeholder>
                            <w:docPart w:val="79799EC20EDF4CFFB8C4414DB0EDE4A2"/>
                          </w:placeholder>
                          <w:dataBinding w:prefixMappings="xmlns:ns0='http://purl.org/dc/elements/1.1/' xmlns:ns1='http://schemas.openxmlformats.org/package/2006/metadata/core-properties' " w:xpath="/ns1:coreProperties[1]/ns0:title[1]" w:storeItemID="{6C3C8BC8-F283-45AE-878A-BAB7291924A1}"/>
                          <w:text/>
                        </w:sdtPr>
                        <w:sdtEndPr/>
                        <w:sdtContent>
                          <w:r w:rsidR="00A06581" w:rsidRPr="00357D81">
                            <w:rPr>
                              <w:sz w:val="52"/>
                              <w:lang w:val="nl-NL"/>
                            </w:rPr>
                            <w:t>Eindrapport – Puntenwolken verwerking</w:t>
                          </w:r>
                        </w:sdtContent>
                      </w:sdt>
                    </w:p>
                    <w:p w14:paraId="3948BE0C" w14:textId="77777777" w:rsidR="00A06581" w:rsidRPr="00652EF0" w:rsidRDefault="00E345DA" w:rsidP="00B16544">
                      <w:pPr>
                        <w:pStyle w:val="Subtitle"/>
                        <w:rPr>
                          <w:lang w:val="nl-NL"/>
                        </w:rPr>
                      </w:pPr>
                      <w:sdt>
                        <w:sdtPr>
                          <w:rPr>
                            <w:sz w:val="32"/>
                            <w:lang w:val="nl-NL"/>
                          </w:rPr>
                          <w:alias w:val="Subtitle"/>
                          <w:tag w:val="Subtitle"/>
                          <w:id w:val="-1773000102"/>
                          <w:placeholder>
                            <w:docPart w:val="C4063FF547B643C68989D157E96560A4"/>
                          </w:placeholder>
                          <w:dataBinding w:prefixMappings="xmlns:ns0='http://schemas.openxmlformats.org/officeDocument/2006/extended-properties' " w:xpath="/ns0:Properties[1]/ns0:Company[1]" w:storeItemID="{6668398D-A668-4E3E-A5EB-62B293D839F1}"/>
                          <w:text/>
                        </w:sdtPr>
                        <w:sdtEndPr/>
                        <w:sdtContent>
                          <w:r w:rsidR="00A06581" w:rsidRPr="00357D81">
                            <w:rPr>
                              <w:sz w:val="32"/>
                              <w:lang w:val="nl-NL"/>
                            </w:rPr>
                            <w:t>Gemeente Den Haag</w:t>
                          </w:r>
                        </w:sdtContent>
                      </w:sdt>
                    </w:p>
                    <w:p w14:paraId="1CE56CC8" w14:textId="4D5FEBF2" w:rsidR="00A06581" w:rsidRDefault="00E345DA" w:rsidP="00A04444">
                      <w:pPr>
                        <w:pStyle w:val="Date"/>
                      </w:pPr>
                      <w:sdt>
                        <w:sdtPr>
                          <w:alias w:val="Date"/>
                          <w:tag w:val=""/>
                          <w:id w:val="-1639332707"/>
                          <w:placeholder>
                            <w:docPart w:val="1F825A9AC5534F61AA674AA181BA42DF"/>
                          </w:placeholder>
                          <w:dataBinding w:prefixMappings="xmlns:ns0='http://schemas.microsoft.com/office/2006/coverPageProps' " w:xpath="/ns0:CoverPageProperties[1]/ns0:PublishDate[1]" w:storeItemID="{55AF091B-3C7A-41E3-B477-F2FDAA23CFDA}"/>
                          <w:date w:fullDate="2021-11-25T00:00:00Z">
                            <w:dateFormat w:val="yyyy-MM-dd"/>
                            <w:lid w:val="en-CA"/>
                            <w:storeMappedDataAs w:val="dateTime"/>
                            <w:calendar w:val="gregorian"/>
                          </w:date>
                        </w:sdtPr>
                        <w:sdtEndPr/>
                        <w:sdtContent>
                          <w:r w:rsidR="00357D81">
                            <w:rPr>
                              <w:lang w:val="en-CA"/>
                            </w:rPr>
                            <w:t>2021-11-25</w:t>
                          </w:r>
                        </w:sdtContent>
                      </w:sdt>
                    </w:p>
                    <w:p w14:paraId="5FC45664" w14:textId="0291FF44" w:rsidR="00A06581" w:rsidRPr="002E498D" w:rsidRDefault="00A06581" w:rsidP="00A04444">
                      <w:pPr>
                        <w:pStyle w:val="BodyText"/>
                        <w:rPr>
                          <w:sz w:val="24"/>
                        </w:rPr>
                      </w:pPr>
                      <w:r>
                        <w:rPr>
                          <w:sz w:val="24"/>
                        </w:rPr>
                        <w:t>Versie: 1.0</w:t>
                      </w:r>
                    </w:p>
                  </w:txbxContent>
                </v:textbox>
                <w10:anchorlock/>
              </v:shape>
            </w:pict>
          </mc:Fallback>
        </mc:AlternateContent>
      </w:r>
    </w:p>
    <w:p w14:paraId="127D1303" w14:textId="77777777" w:rsidR="00082192" w:rsidRPr="00AE694E" w:rsidRDefault="00E345DA" w:rsidP="00815F34">
      <w:pPr>
        <w:pStyle w:val="FootnoteText"/>
        <w:spacing w:after="20"/>
        <w:sectPr w:rsidR="00082192" w:rsidRPr="00AE694E" w:rsidSect="00D4425E">
          <w:headerReference w:type="default" r:id="rId15"/>
          <w:footerReference w:type="default" r:id="rId16"/>
          <w:footerReference w:type="first" r:id="rId17"/>
          <w:pgSz w:w="11906" w:h="16838" w:code="9"/>
          <w:pgMar w:top="1020" w:right="1020" w:bottom="1020" w:left="1020" w:header="720" w:footer="560" w:gutter="0"/>
          <w:pgNumType w:fmt="lowerRoman"/>
          <w:cols w:space="708"/>
          <w:titlePg/>
          <w:docGrid w:linePitch="360"/>
        </w:sectPr>
      </w:pPr>
      <w:sdt>
        <w:sdtPr>
          <w:rPr>
            <w:rStyle w:val="ConfidentialityType"/>
          </w:rPr>
          <w:alias w:val="Security Classification"/>
          <w:tag w:val="Security Classification"/>
          <w:id w:val="-1270924730"/>
          <w:placeholder>
            <w:docPart w:val="05EC883967D9407C942C0E1CA929D92D"/>
          </w:placeholder>
          <w:dropDownList>
            <w:listItem w:displayText="Public" w:value="Public"/>
            <w:listItem w:displayText="Internal" w:value="Internal"/>
            <w:listItem w:displayText="Confidential" w:value="Confidential"/>
            <w:listItem w:displayText="Highly Confidential" w:value="Highly Confidential"/>
          </w:dropDownList>
        </w:sdtPr>
        <w:sdtEndPr>
          <w:rPr>
            <w:rStyle w:val="ConfidentialityType"/>
          </w:rPr>
        </w:sdtEndPr>
        <w:sdtContent>
          <w:r w:rsidR="00FA42E9">
            <w:rPr>
              <w:rStyle w:val="ConfidentialityType"/>
            </w:rPr>
            <w:t>Confidential</w:t>
          </w:r>
        </w:sdtContent>
      </w:sdt>
      <w:r w:rsidR="00713328" w:rsidRPr="00AE694E">
        <w:rPr>
          <w:rStyle w:val="ConfidentialityType"/>
        </w:rPr>
        <w:t xml:space="preserve"> </w:t>
      </w:r>
      <w:r w:rsidR="00713328" w:rsidRPr="00AE694E">
        <w:rPr>
          <w:position w:val="2"/>
        </w:rPr>
        <w:t xml:space="preserve"> </w:t>
      </w:r>
      <w:r w:rsidR="00713328" w:rsidRPr="00AE694E">
        <w:t xml:space="preserve">© </w:t>
      </w:r>
      <w:sdt>
        <w:sdtPr>
          <w:alias w:val="Submission Year"/>
          <w:tag w:val=""/>
          <w:id w:val="-734166416"/>
          <w:placeholder>
            <w:docPart w:val="B1E17B4CC0164FE3AF3C3DC001BEE470"/>
          </w:placeholder>
          <w:dataBinding w:prefixMappings="xmlns:ns0='http://schemas.microsoft.com/office/2006/coverPageProps' " w:xpath="/ns0:CoverPageProperties[1]/ns0:PublishDate[1]" w:storeItemID="{55AF091B-3C7A-41E3-B477-F2FDAA23CFDA}"/>
          <w:date w:fullDate="2021-11-25T00:00:00Z">
            <w:dateFormat w:val="yyyy"/>
            <w:lid w:val="en-CA"/>
            <w:storeMappedDataAs w:val="dateTime"/>
            <w:calendar w:val="gregorian"/>
          </w:date>
        </w:sdtPr>
        <w:sdtEndPr/>
        <w:sdtContent>
          <w:r w:rsidR="00FA42E9">
            <w:rPr>
              <w:lang w:val="en-CA"/>
            </w:rPr>
            <w:t>2021</w:t>
          </w:r>
        </w:sdtContent>
      </w:sdt>
      <w:r w:rsidR="00713328" w:rsidRPr="00AE694E">
        <w:t xml:space="preserve"> CGI Inc</w:t>
      </w:r>
      <w:r w:rsidR="00B16544">
        <w:t>.</w:t>
      </w:r>
    </w:p>
    <w:p w14:paraId="634F064C" w14:textId="77777777" w:rsidR="003127E2" w:rsidRPr="00AE694E" w:rsidRDefault="009C7E01" w:rsidP="003127E2">
      <w:pPr>
        <w:pStyle w:val="TOCHeading"/>
      </w:pPr>
      <w:r>
        <w:lastRenderedPageBreak/>
        <w:t>Inhoudsopgave</w:t>
      </w:r>
    </w:p>
    <w:p w14:paraId="3477CFEA" w14:textId="0B794A90" w:rsidR="00357D81" w:rsidRDefault="00FB3487">
      <w:pPr>
        <w:pStyle w:val="TOC1"/>
        <w:rPr>
          <w:rFonts w:eastAsiaTheme="minorEastAsia"/>
          <w:b w:val="0"/>
          <w:noProof/>
          <w:color w:val="auto"/>
          <w:sz w:val="22"/>
          <w:lang w:val="nl-NL" w:eastAsia="nl-NL"/>
        </w:rPr>
      </w:pPr>
      <w:r>
        <w:rPr>
          <w:b w:val="0"/>
        </w:rPr>
        <w:fldChar w:fldCharType="begin"/>
      </w:r>
      <w:r>
        <w:rPr>
          <w:b w:val="0"/>
        </w:rPr>
        <w:instrText xml:space="preserve"> TOC \o "1-2" \h \z \u </w:instrText>
      </w:r>
      <w:r>
        <w:rPr>
          <w:b w:val="0"/>
        </w:rPr>
        <w:fldChar w:fldCharType="separate"/>
      </w:r>
      <w:hyperlink w:anchor="_Toc88748383" w:history="1">
        <w:r w:rsidR="00357D81" w:rsidRPr="00384910">
          <w:rPr>
            <w:rStyle w:val="Hyperlink"/>
            <w:noProof/>
          </w:rPr>
          <w:t>1</w:t>
        </w:r>
        <w:r w:rsidR="00357D81">
          <w:rPr>
            <w:rFonts w:eastAsiaTheme="minorEastAsia"/>
            <w:b w:val="0"/>
            <w:noProof/>
            <w:color w:val="auto"/>
            <w:sz w:val="22"/>
            <w:lang w:val="nl-NL" w:eastAsia="nl-NL"/>
          </w:rPr>
          <w:tab/>
        </w:r>
        <w:r w:rsidR="00357D81" w:rsidRPr="00384910">
          <w:rPr>
            <w:rStyle w:val="Hyperlink"/>
            <w:noProof/>
          </w:rPr>
          <w:t>Introductie</w:t>
        </w:r>
        <w:r w:rsidR="00357D81">
          <w:rPr>
            <w:noProof/>
            <w:webHidden/>
          </w:rPr>
          <w:tab/>
        </w:r>
        <w:r w:rsidR="00357D81">
          <w:rPr>
            <w:noProof/>
            <w:webHidden/>
          </w:rPr>
          <w:fldChar w:fldCharType="begin"/>
        </w:r>
        <w:r w:rsidR="00357D81">
          <w:rPr>
            <w:noProof/>
            <w:webHidden/>
          </w:rPr>
          <w:instrText xml:space="preserve"> PAGEREF _Toc88748383 \h </w:instrText>
        </w:r>
        <w:r w:rsidR="00357D81">
          <w:rPr>
            <w:noProof/>
            <w:webHidden/>
          </w:rPr>
        </w:r>
        <w:r w:rsidR="00357D81">
          <w:rPr>
            <w:noProof/>
            <w:webHidden/>
          </w:rPr>
          <w:fldChar w:fldCharType="separate"/>
        </w:r>
        <w:r w:rsidR="00357D81">
          <w:rPr>
            <w:noProof/>
            <w:webHidden/>
          </w:rPr>
          <w:t>3</w:t>
        </w:r>
        <w:r w:rsidR="00357D81">
          <w:rPr>
            <w:noProof/>
            <w:webHidden/>
          </w:rPr>
          <w:fldChar w:fldCharType="end"/>
        </w:r>
      </w:hyperlink>
    </w:p>
    <w:p w14:paraId="737024AA" w14:textId="5D331BCF" w:rsidR="00357D81" w:rsidRDefault="00E345DA">
      <w:pPr>
        <w:pStyle w:val="TOC2"/>
        <w:rPr>
          <w:rFonts w:eastAsiaTheme="minorEastAsia"/>
          <w:noProof/>
          <w:sz w:val="22"/>
          <w:lang w:val="nl-NL" w:eastAsia="nl-NL"/>
        </w:rPr>
      </w:pPr>
      <w:hyperlink w:anchor="_Toc88748384" w:history="1">
        <w:r w:rsidR="00357D81" w:rsidRPr="00384910">
          <w:rPr>
            <w:rStyle w:val="Hyperlink"/>
            <w:noProof/>
          </w:rPr>
          <w:t>1.1</w:t>
        </w:r>
        <w:r w:rsidR="00357D81">
          <w:rPr>
            <w:rFonts w:eastAsiaTheme="minorEastAsia"/>
            <w:noProof/>
            <w:sz w:val="22"/>
            <w:lang w:val="nl-NL" w:eastAsia="nl-NL"/>
          </w:rPr>
          <w:tab/>
        </w:r>
        <w:r w:rsidR="00357D81" w:rsidRPr="00384910">
          <w:rPr>
            <w:rStyle w:val="Hyperlink"/>
            <w:noProof/>
          </w:rPr>
          <w:t>Achtergrond</w:t>
        </w:r>
        <w:r w:rsidR="00357D81">
          <w:rPr>
            <w:noProof/>
            <w:webHidden/>
          </w:rPr>
          <w:tab/>
        </w:r>
        <w:r w:rsidR="00357D81">
          <w:rPr>
            <w:noProof/>
            <w:webHidden/>
          </w:rPr>
          <w:fldChar w:fldCharType="begin"/>
        </w:r>
        <w:r w:rsidR="00357D81">
          <w:rPr>
            <w:noProof/>
            <w:webHidden/>
          </w:rPr>
          <w:instrText xml:space="preserve"> PAGEREF _Toc88748384 \h </w:instrText>
        </w:r>
        <w:r w:rsidR="00357D81">
          <w:rPr>
            <w:noProof/>
            <w:webHidden/>
          </w:rPr>
        </w:r>
        <w:r w:rsidR="00357D81">
          <w:rPr>
            <w:noProof/>
            <w:webHidden/>
          </w:rPr>
          <w:fldChar w:fldCharType="separate"/>
        </w:r>
        <w:r w:rsidR="00357D81">
          <w:rPr>
            <w:noProof/>
            <w:webHidden/>
          </w:rPr>
          <w:t>3</w:t>
        </w:r>
        <w:r w:rsidR="00357D81">
          <w:rPr>
            <w:noProof/>
            <w:webHidden/>
          </w:rPr>
          <w:fldChar w:fldCharType="end"/>
        </w:r>
      </w:hyperlink>
    </w:p>
    <w:p w14:paraId="303B73BD" w14:textId="360E0529" w:rsidR="00357D81" w:rsidRDefault="00E345DA">
      <w:pPr>
        <w:pStyle w:val="TOC2"/>
        <w:rPr>
          <w:rFonts w:eastAsiaTheme="minorEastAsia"/>
          <w:noProof/>
          <w:sz w:val="22"/>
          <w:lang w:val="nl-NL" w:eastAsia="nl-NL"/>
        </w:rPr>
      </w:pPr>
      <w:hyperlink w:anchor="_Toc88748385" w:history="1">
        <w:r w:rsidR="00357D81" w:rsidRPr="00384910">
          <w:rPr>
            <w:rStyle w:val="Hyperlink"/>
            <w:noProof/>
            <w:lang w:val="nl-NL"/>
          </w:rPr>
          <w:t>1.2</w:t>
        </w:r>
        <w:r w:rsidR="00357D81">
          <w:rPr>
            <w:rFonts w:eastAsiaTheme="minorEastAsia"/>
            <w:noProof/>
            <w:sz w:val="22"/>
            <w:lang w:val="nl-NL" w:eastAsia="nl-NL"/>
          </w:rPr>
          <w:tab/>
        </w:r>
        <w:r w:rsidR="00357D81" w:rsidRPr="00384910">
          <w:rPr>
            <w:rStyle w:val="Hyperlink"/>
            <w:noProof/>
            <w:lang w:val="nl-NL"/>
          </w:rPr>
          <w:t>Onderzoeksvraag</w:t>
        </w:r>
        <w:r w:rsidR="00357D81">
          <w:rPr>
            <w:noProof/>
            <w:webHidden/>
          </w:rPr>
          <w:tab/>
        </w:r>
        <w:r w:rsidR="00357D81">
          <w:rPr>
            <w:noProof/>
            <w:webHidden/>
          </w:rPr>
          <w:fldChar w:fldCharType="begin"/>
        </w:r>
        <w:r w:rsidR="00357D81">
          <w:rPr>
            <w:noProof/>
            <w:webHidden/>
          </w:rPr>
          <w:instrText xml:space="preserve"> PAGEREF _Toc88748385 \h </w:instrText>
        </w:r>
        <w:r w:rsidR="00357D81">
          <w:rPr>
            <w:noProof/>
            <w:webHidden/>
          </w:rPr>
        </w:r>
        <w:r w:rsidR="00357D81">
          <w:rPr>
            <w:noProof/>
            <w:webHidden/>
          </w:rPr>
          <w:fldChar w:fldCharType="separate"/>
        </w:r>
        <w:r w:rsidR="00357D81">
          <w:rPr>
            <w:noProof/>
            <w:webHidden/>
          </w:rPr>
          <w:t>3</w:t>
        </w:r>
        <w:r w:rsidR="00357D81">
          <w:rPr>
            <w:noProof/>
            <w:webHidden/>
          </w:rPr>
          <w:fldChar w:fldCharType="end"/>
        </w:r>
      </w:hyperlink>
    </w:p>
    <w:p w14:paraId="73D3D560" w14:textId="4A9715C5" w:rsidR="00357D81" w:rsidRDefault="00E345DA">
      <w:pPr>
        <w:pStyle w:val="TOC2"/>
        <w:rPr>
          <w:rFonts w:eastAsiaTheme="minorEastAsia"/>
          <w:noProof/>
          <w:sz w:val="22"/>
          <w:lang w:val="nl-NL" w:eastAsia="nl-NL"/>
        </w:rPr>
      </w:pPr>
      <w:hyperlink w:anchor="_Toc88748386" w:history="1">
        <w:r w:rsidR="00357D81" w:rsidRPr="00384910">
          <w:rPr>
            <w:rStyle w:val="Hyperlink"/>
            <w:noProof/>
            <w:lang w:val="nl-NL"/>
          </w:rPr>
          <w:t>1.3</w:t>
        </w:r>
        <w:r w:rsidR="00357D81">
          <w:rPr>
            <w:rFonts w:eastAsiaTheme="minorEastAsia"/>
            <w:noProof/>
            <w:sz w:val="22"/>
            <w:lang w:val="nl-NL" w:eastAsia="nl-NL"/>
          </w:rPr>
          <w:tab/>
        </w:r>
        <w:r w:rsidR="00357D81" w:rsidRPr="00384910">
          <w:rPr>
            <w:rStyle w:val="Hyperlink"/>
            <w:noProof/>
            <w:lang w:val="nl-NL"/>
          </w:rPr>
          <w:t>Deep Dive</w:t>
        </w:r>
        <w:r w:rsidR="00357D81">
          <w:rPr>
            <w:noProof/>
            <w:webHidden/>
          </w:rPr>
          <w:tab/>
        </w:r>
        <w:r w:rsidR="00357D81">
          <w:rPr>
            <w:noProof/>
            <w:webHidden/>
          </w:rPr>
          <w:fldChar w:fldCharType="begin"/>
        </w:r>
        <w:r w:rsidR="00357D81">
          <w:rPr>
            <w:noProof/>
            <w:webHidden/>
          </w:rPr>
          <w:instrText xml:space="preserve"> PAGEREF _Toc88748386 \h </w:instrText>
        </w:r>
        <w:r w:rsidR="00357D81">
          <w:rPr>
            <w:noProof/>
            <w:webHidden/>
          </w:rPr>
        </w:r>
        <w:r w:rsidR="00357D81">
          <w:rPr>
            <w:noProof/>
            <w:webHidden/>
          </w:rPr>
          <w:fldChar w:fldCharType="separate"/>
        </w:r>
        <w:r w:rsidR="00357D81">
          <w:rPr>
            <w:noProof/>
            <w:webHidden/>
          </w:rPr>
          <w:t>3</w:t>
        </w:r>
        <w:r w:rsidR="00357D81">
          <w:rPr>
            <w:noProof/>
            <w:webHidden/>
          </w:rPr>
          <w:fldChar w:fldCharType="end"/>
        </w:r>
      </w:hyperlink>
    </w:p>
    <w:p w14:paraId="20ADBB2A" w14:textId="63A93FC4" w:rsidR="00357D81" w:rsidRDefault="00E345DA">
      <w:pPr>
        <w:pStyle w:val="TOC2"/>
        <w:rPr>
          <w:rFonts w:eastAsiaTheme="minorEastAsia"/>
          <w:noProof/>
          <w:sz w:val="22"/>
          <w:lang w:val="nl-NL" w:eastAsia="nl-NL"/>
        </w:rPr>
      </w:pPr>
      <w:hyperlink w:anchor="_Toc88748387" w:history="1">
        <w:r w:rsidR="00357D81" w:rsidRPr="00384910">
          <w:rPr>
            <w:rStyle w:val="Hyperlink"/>
            <w:noProof/>
            <w:lang w:val="nl-NL"/>
          </w:rPr>
          <w:t>1.4</w:t>
        </w:r>
        <w:r w:rsidR="00357D81">
          <w:rPr>
            <w:rFonts w:eastAsiaTheme="minorEastAsia"/>
            <w:noProof/>
            <w:sz w:val="22"/>
            <w:lang w:val="nl-NL" w:eastAsia="nl-NL"/>
          </w:rPr>
          <w:tab/>
        </w:r>
        <w:r w:rsidR="00357D81" w:rsidRPr="00384910">
          <w:rPr>
            <w:rStyle w:val="Hyperlink"/>
            <w:noProof/>
            <w:lang w:val="nl-NL"/>
          </w:rPr>
          <w:t>Overzicht oplossing</w:t>
        </w:r>
        <w:r w:rsidR="00357D81">
          <w:rPr>
            <w:noProof/>
            <w:webHidden/>
          </w:rPr>
          <w:tab/>
        </w:r>
        <w:r w:rsidR="00357D81">
          <w:rPr>
            <w:noProof/>
            <w:webHidden/>
          </w:rPr>
          <w:fldChar w:fldCharType="begin"/>
        </w:r>
        <w:r w:rsidR="00357D81">
          <w:rPr>
            <w:noProof/>
            <w:webHidden/>
          </w:rPr>
          <w:instrText xml:space="preserve"> PAGEREF _Toc88748387 \h </w:instrText>
        </w:r>
        <w:r w:rsidR="00357D81">
          <w:rPr>
            <w:noProof/>
            <w:webHidden/>
          </w:rPr>
        </w:r>
        <w:r w:rsidR="00357D81">
          <w:rPr>
            <w:noProof/>
            <w:webHidden/>
          </w:rPr>
          <w:fldChar w:fldCharType="separate"/>
        </w:r>
        <w:r w:rsidR="00357D81">
          <w:rPr>
            <w:noProof/>
            <w:webHidden/>
          </w:rPr>
          <w:t>4</w:t>
        </w:r>
        <w:r w:rsidR="00357D81">
          <w:rPr>
            <w:noProof/>
            <w:webHidden/>
          </w:rPr>
          <w:fldChar w:fldCharType="end"/>
        </w:r>
      </w:hyperlink>
    </w:p>
    <w:p w14:paraId="43F1F454" w14:textId="2B159E9A" w:rsidR="00357D81" w:rsidRDefault="00E345DA">
      <w:pPr>
        <w:pStyle w:val="TOC2"/>
        <w:rPr>
          <w:rFonts w:eastAsiaTheme="minorEastAsia"/>
          <w:noProof/>
          <w:sz w:val="22"/>
          <w:lang w:val="nl-NL" w:eastAsia="nl-NL"/>
        </w:rPr>
      </w:pPr>
      <w:hyperlink w:anchor="_Toc88748388" w:history="1">
        <w:r w:rsidR="00357D81" w:rsidRPr="00384910">
          <w:rPr>
            <w:rStyle w:val="Hyperlink"/>
            <w:noProof/>
            <w:lang w:val="nl-NL"/>
          </w:rPr>
          <w:t>1.5</w:t>
        </w:r>
        <w:r w:rsidR="00357D81">
          <w:rPr>
            <w:rFonts w:eastAsiaTheme="minorEastAsia"/>
            <w:noProof/>
            <w:sz w:val="22"/>
            <w:lang w:val="nl-NL" w:eastAsia="nl-NL"/>
          </w:rPr>
          <w:tab/>
        </w:r>
        <w:r w:rsidR="00357D81" w:rsidRPr="00384910">
          <w:rPr>
            <w:rStyle w:val="Hyperlink"/>
            <w:noProof/>
            <w:lang w:val="nl-NL"/>
          </w:rPr>
          <w:t>Gebruik applicatie</w:t>
        </w:r>
        <w:r w:rsidR="00357D81">
          <w:rPr>
            <w:noProof/>
            <w:webHidden/>
          </w:rPr>
          <w:tab/>
        </w:r>
        <w:r w:rsidR="00357D81">
          <w:rPr>
            <w:noProof/>
            <w:webHidden/>
          </w:rPr>
          <w:fldChar w:fldCharType="begin"/>
        </w:r>
        <w:r w:rsidR="00357D81">
          <w:rPr>
            <w:noProof/>
            <w:webHidden/>
          </w:rPr>
          <w:instrText xml:space="preserve"> PAGEREF _Toc88748388 \h </w:instrText>
        </w:r>
        <w:r w:rsidR="00357D81">
          <w:rPr>
            <w:noProof/>
            <w:webHidden/>
          </w:rPr>
        </w:r>
        <w:r w:rsidR="00357D81">
          <w:rPr>
            <w:noProof/>
            <w:webHidden/>
          </w:rPr>
          <w:fldChar w:fldCharType="separate"/>
        </w:r>
        <w:r w:rsidR="00357D81">
          <w:rPr>
            <w:noProof/>
            <w:webHidden/>
          </w:rPr>
          <w:t>4</w:t>
        </w:r>
        <w:r w:rsidR="00357D81">
          <w:rPr>
            <w:noProof/>
            <w:webHidden/>
          </w:rPr>
          <w:fldChar w:fldCharType="end"/>
        </w:r>
      </w:hyperlink>
    </w:p>
    <w:p w14:paraId="34370B97" w14:textId="73D7135A" w:rsidR="00357D81" w:rsidRDefault="00E345DA">
      <w:pPr>
        <w:pStyle w:val="TOC1"/>
        <w:rPr>
          <w:rFonts w:eastAsiaTheme="minorEastAsia"/>
          <w:b w:val="0"/>
          <w:noProof/>
          <w:color w:val="auto"/>
          <w:sz w:val="22"/>
          <w:lang w:val="nl-NL" w:eastAsia="nl-NL"/>
        </w:rPr>
      </w:pPr>
      <w:hyperlink w:anchor="_Toc88748389" w:history="1">
        <w:r w:rsidR="00357D81" w:rsidRPr="00384910">
          <w:rPr>
            <w:rStyle w:val="Hyperlink"/>
            <w:noProof/>
            <w:lang w:val="nl-NL"/>
          </w:rPr>
          <w:t>2</w:t>
        </w:r>
        <w:r w:rsidR="00357D81">
          <w:rPr>
            <w:rFonts w:eastAsiaTheme="minorEastAsia"/>
            <w:b w:val="0"/>
            <w:noProof/>
            <w:color w:val="auto"/>
            <w:sz w:val="22"/>
            <w:lang w:val="nl-NL" w:eastAsia="nl-NL"/>
          </w:rPr>
          <w:tab/>
        </w:r>
        <w:r w:rsidR="00357D81" w:rsidRPr="00384910">
          <w:rPr>
            <w:rStyle w:val="Hyperlink"/>
            <w:noProof/>
            <w:lang w:val="nl-NL"/>
          </w:rPr>
          <w:t>Methoden</w:t>
        </w:r>
        <w:r w:rsidR="00357D81">
          <w:rPr>
            <w:noProof/>
            <w:webHidden/>
          </w:rPr>
          <w:tab/>
        </w:r>
        <w:r w:rsidR="00357D81">
          <w:rPr>
            <w:noProof/>
            <w:webHidden/>
          </w:rPr>
          <w:fldChar w:fldCharType="begin"/>
        </w:r>
        <w:r w:rsidR="00357D81">
          <w:rPr>
            <w:noProof/>
            <w:webHidden/>
          </w:rPr>
          <w:instrText xml:space="preserve"> PAGEREF _Toc88748389 \h </w:instrText>
        </w:r>
        <w:r w:rsidR="00357D81">
          <w:rPr>
            <w:noProof/>
            <w:webHidden/>
          </w:rPr>
        </w:r>
        <w:r w:rsidR="00357D81">
          <w:rPr>
            <w:noProof/>
            <w:webHidden/>
          </w:rPr>
          <w:fldChar w:fldCharType="separate"/>
        </w:r>
        <w:r w:rsidR="00357D81">
          <w:rPr>
            <w:noProof/>
            <w:webHidden/>
          </w:rPr>
          <w:t>6</w:t>
        </w:r>
        <w:r w:rsidR="00357D81">
          <w:rPr>
            <w:noProof/>
            <w:webHidden/>
          </w:rPr>
          <w:fldChar w:fldCharType="end"/>
        </w:r>
      </w:hyperlink>
    </w:p>
    <w:p w14:paraId="3EC467DD" w14:textId="2231AFB3" w:rsidR="00357D81" w:rsidRDefault="00E345DA">
      <w:pPr>
        <w:pStyle w:val="TOC2"/>
        <w:rPr>
          <w:rFonts w:eastAsiaTheme="minorEastAsia"/>
          <w:noProof/>
          <w:sz w:val="22"/>
          <w:lang w:val="nl-NL" w:eastAsia="nl-NL"/>
        </w:rPr>
      </w:pPr>
      <w:hyperlink w:anchor="_Toc88748390" w:history="1">
        <w:r w:rsidR="00357D81" w:rsidRPr="00384910">
          <w:rPr>
            <w:rStyle w:val="Hyperlink"/>
            <w:noProof/>
            <w:lang w:val="nl-NL"/>
          </w:rPr>
          <w:t>2.1</w:t>
        </w:r>
        <w:r w:rsidR="00357D81">
          <w:rPr>
            <w:rFonts w:eastAsiaTheme="minorEastAsia"/>
            <w:noProof/>
            <w:sz w:val="22"/>
            <w:lang w:val="nl-NL" w:eastAsia="nl-NL"/>
          </w:rPr>
          <w:tab/>
        </w:r>
        <w:r w:rsidR="00357D81" w:rsidRPr="00384910">
          <w:rPr>
            <w:rStyle w:val="Hyperlink"/>
            <w:noProof/>
            <w:lang w:val="nl-NL"/>
          </w:rPr>
          <w:t>Invoer</w:t>
        </w:r>
        <w:r w:rsidR="00357D81">
          <w:rPr>
            <w:noProof/>
            <w:webHidden/>
          </w:rPr>
          <w:tab/>
        </w:r>
        <w:r w:rsidR="00357D81">
          <w:rPr>
            <w:noProof/>
            <w:webHidden/>
          </w:rPr>
          <w:fldChar w:fldCharType="begin"/>
        </w:r>
        <w:r w:rsidR="00357D81">
          <w:rPr>
            <w:noProof/>
            <w:webHidden/>
          </w:rPr>
          <w:instrText xml:space="preserve"> PAGEREF _Toc88748390 \h </w:instrText>
        </w:r>
        <w:r w:rsidR="00357D81">
          <w:rPr>
            <w:noProof/>
            <w:webHidden/>
          </w:rPr>
        </w:r>
        <w:r w:rsidR="00357D81">
          <w:rPr>
            <w:noProof/>
            <w:webHidden/>
          </w:rPr>
          <w:fldChar w:fldCharType="separate"/>
        </w:r>
        <w:r w:rsidR="00357D81">
          <w:rPr>
            <w:noProof/>
            <w:webHidden/>
          </w:rPr>
          <w:t>6</w:t>
        </w:r>
        <w:r w:rsidR="00357D81">
          <w:rPr>
            <w:noProof/>
            <w:webHidden/>
          </w:rPr>
          <w:fldChar w:fldCharType="end"/>
        </w:r>
      </w:hyperlink>
    </w:p>
    <w:p w14:paraId="0FD1521E" w14:textId="41D7CBB7" w:rsidR="00357D81" w:rsidRDefault="00E345DA">
      <w:pPr>
        <w:pStyle w:val="TOC2"/>
        <w:rPr>
          <w:rFonts w:eastAsiaTheme="minorEastAsia"/>
          <w:noProof/>
          <w:sz w:val="22"/>
          <w:lang w:val="nl-NL" w:eastAsia="nl-NL"/>
        </w:rPr>
      </w:pPr>
      <w:hyperlink w:anchor="_Toc88748391" w:history="1">
        <w:r w:rsidR="00357D81" w:rsidRPr="00384910">
          <w:rPr>
            <w:rStyle w:val="Hyperlink"/>
            <w:rFonts w:eastAsia="Arial"/>
            <w:noProof/>
            <w:lang w:val="nl-NL"/>
          </w:rPr>
          <w:t>2.2</w:t>
        </w:r>
        <w:r w:rsidR="00357D81">
          <w:rPr>
            <w:rFonts w:eastAsiaTheme="minorEastAsia"/>
            <w:noProof/>
            <w:sz w:val="22"/>
            <w:lang w:val="nl-NL" w:eastAsia="nl-NL"/>
          </w:rPr>
          <w:tab/>
        </w:r>
        <w:r w:rsidR="00357D81" w:rsidRPr="00384910">
          <w:rPr>
            <w:rStyle w:val="Hyperlink"/>
            <w:rFonts w:eastAsia="Arial"/>
            <w:noProof/>
            <w:lang w:val="nl-NL"/>
          </w:rPr>
          <w:t>Verwerkingsmodule</w:t>
        </w:r>
        <w:r w:rsidR="00357D81">
          <w:rPr>
            <w:noProof/>
            <w:webHidden/>
          </w:rPr>
          <w:tab/>
        </w:r>
        <w:r w:rsidR="00357D81">
          <w:rPr>
            <w:noProof/>
            <w:webHidden/>
          </w:rPr>
          <w:fldChar w:fldCharType="begin"/>
        </w:r>
        <w:r w:rsidR="00357D81">
          <w:rPr>
            <w:noProof/>
            <w:webHidden/>
          </w:rPr>
          <w:instrText xml:space="preserve"> PAGEREF _Toc88748391 \h </w:instrText>
        </w:r>
        <w:r w:rsidR="00357D81">
          <w:rPr>
            <w:noProof/>
            <w:webHidden/>
          </w:rPr>
        </w:r>
        <w:r w:rsidR="00357D81">
          <w:rPr>
            <w:noProof/>
            <w:webHidden/>
          </w:rPr>
          <w:fldChar w:fldCharType="separate"/>
        </w:r>
        <w:r w:rsidR="00357D81">
          <w:rPr>
            <w:noProof/>
            <w:webHidden/>
          </w:rPr>
          <w:t>6</w:t>
        </w:r>
        <w:r w:rsidR="00357D81">
          <w:rPr>
            <w:noProof/>
            <w:webHidden/>
          </w:rPr>
          <w:fldChar w:fldCharType="end"/>
        </w:r>
      </w:hyperlink>
    </w:p>
    <w:p w14:paraId="6C4811A7" w14:textId="2A41E9F9" w:rsidR="00357D81" w:rsidRDefault="00E345DA">
      <w:pPr>
        <w:pStyle w:val="TOC2"/>
        <w:rPr>
          <w:rFonts w:eastAsiaTheme="minorEastAsia"/>
          <w:noProof/>
          <w:sz w:val="22"/>
          <w:lang w:val="nl-NL" w:eastAsia="nl-NL"/>
        </w:rPr>
      </w:pPr>
      <w:hyperlink w:anchor="_Toc88748392" w:history="1">
        <w:r w:rsidR="00357D81" w:rsidRPr="00384910">
          <w:rPr>
            <w:rStyle w:val="Hyperlink"/>
            <w:noProof/>
            <w:lang w:val="nl-NL" w:eastAsia="nl-NL"/>
          </w:rPr>
          <w:t>2.3</w:t>
        </w:r>
        <w:r w:rsidR="00357D81">
          <w:rPr>
            <w:rFonts w:eastAsiaTheme="minorEastAsia"/>
            <w:noProof/>
            <w:sz w:val="22"/>
            <w:lang w:val="nl-NL" w:eastAsia="nl-NL"/>
          </w:rPr>
          <w:tab/>
        </w:r>
        <w:r w:rsidR="00357D81" w:rsidRPr="00384910">
          <w:rPr>
            <w:rStyle w:val="Hyperlink"/>
            <w:noProof/>
            <w:lang w:val="nl-NL" w:eastAsia="nl-NL"/>
          </w:rPr>
          <w:t>Uitvoer</w:t>
        </w:r>
        <w:r w:rsidR="00357D81">
          <w:rPr>
            <w:noProof/>
            <w:webHidden/>
          </w:rPr>
          <w:tab/>
        </w:r>
        <w:r w:rsidR="00357D81">
          <w:rPr>
            <w:noProof/>
            <w:webHidden/>
          </w:rPr>
          <w:fldChar w:fldCharType="begin"/>
        </w:r>
        <w:r w:rsidR="00357D81">
          <w:rPr>
            <w:noProof/>
            <w:webHidden/>
          </w:rPr>
          <w:instrText xml:space="preserve"> PAGEREF _Toc88748392 \h </w:instrText>
        </w:r>
        <w:r w:rsidR="00357D81">
          <w:rPr>
            <w:noProof/>
            <w:webHidden/>
          </w:rPr>
        </w:r>
        <w:r w:rsidR="00357D81">
          <w:rPr>
            <w:noProof/>
            <w:webHidden/>
          </w:rPr>
          <w:fldChar w:fldCharType="separate"/>
        </w:r>
        <w:r w:rsidR="00357D81">
          <w:rPr>
            <w:noProof/>
            <w:webHidden/>
          </w:rPr>
          <w:t>9</w:t>
        </w:r>
        <w:r w:rsidR="00357D81">
          <w:rPr>
            <w:noProof/>
            <w:webHidden/>
          </w:rPr>
          <w:fldChar w:fldCharType="end"/>
        </w:r>
      </w:hyperlink>
    </w:p>
    <w:p w14:paraId="23DA1BD2" w14:textId="38F423E7" w:rsidR="00357D81" w:rsidRDefault="00E345DA">
      <w:pPr>
        <w:pStyle w:val="TOC1"/>
        <w:rPr>
          <w:rFonts w:eastAsiaTheme="minorEastAsia"/>
          <w:b w:val="0"/>
          <w:noProof/>
          <w:color w:val="auto"/>
          <w:sz w:val="22"/>
          <w:lang w:val="nl-NL" w:eastAsia="nl-NL"/>
        </w:rPr>
      </w:pPr>
      <w:hyperlink w:anchor="_Toc88748393" w:history="1">
        <w:r w:rsidR="00357D81" w:rsidRPr="00384910">
          <w:rPr>
            <w:rStyle w:val="Hyperlink"/>
            <w:noProof/>
            <w:lang w:val="nl-NL"/>
          </w:rPr>
          <w:t>3</w:t>
        </w:r>
        <w:r w:rsidR="00357D81">
          <w:rPr>
            <w:rFonts w:eastAsiaTheme="minorEastAsia"/>
            <w:b w:val="0"/>
            <w:noProof/>
            <w:color w:val="auto"/>
            <w:sz w:val="22"/>
            <w:lang w:val="nl-NL" w:eastAsia="nl-NL"/>
          </w:rPr>
          <w:tab/>
        </w:r>
        <w:r w:rsidR="00357D81" w:rsidRPr="00384910">
          <w:rPr>
            <w:rStyle w:val="Hyperlink"/>
            <w:noProof/>
            <w:lang w:val="nl-NL"/>
          </w:rPr>
          <w:t>Resultaten</w:t>
        </w:r>
        <w:r w:rsidR="00357D81">
          <w:rPr>
            <w:noProof/>
            <w:webHidden/>
          </w:rPr>
          <w:tab/>
        </w:r>
        <w:r w:rsidR="00357D81">
          <w:rPr>
            <w:noProof/>
            <w:webHidden/>
          </w:rPr>
          <w:fldChar w:fldCharType="begin"/>
        </w:r>
        <w:r w:rsidR="00357D81">
          <w:rPr>
            <w:noProof/>
            <w:webHidden/>
          </w:rPr>
          <w:instrText xml:space="preserve"> PAGEREF _Toc88748393 \h </w:instrText>
        </w:r>
        <w:r w:rsidR="00357D81">
          <w:rPr>
            <w:noProof/>
            <w:webHidden/>
          </w:rPr>
        </w:r>
        <w:r w:rsidR="00357D81">
          <w:rPr>
            <w:noProof/>
            <w:webHidden/>
          </w:rPr>
          <w:fldChar w:fldCharType="separate"/>
        </w:r>
        <w:r w:rsidR="00357D81">
          <w:rPr>
            <w:noProof/>
            <w:webHidden/>
          </w:rPr>
          <w:t>10</w:t>
        </w:r>
        <w:r w:rsidR="00357D81">
          <w:rPr>
            <w:noProof/>
            <w:webHidden/>
          </w:rPr>
          <w:fldChar w:fldCharType="end"/>
        </w:r>
      </w:hyperlink>
    </w:p>
    <w:p w14:paraId="016A0D5A" w14:textId="3C5953A5" w:rsidR="00357D81" w:rsidRDefault="00E345DA">
      <w:pPr>
        <w:pStyle w:val="TOC2"/>
        <w:rPr>
          <w:rFonts w:eastAsiaTheme="minorEastAsia"/>
          <w:noProof/>
          <w:sz w:val="22"/>
          <w:lang w:val="nl-NL" w:eastAsia="nl-NL"/>
        </w:rPr>
      </w:pPr>
      <w:hyperlink w:anchor="_Toc88748394" w:history="1">
        <w:r w:rsidR="00357D81" w:rsidRPr="00384910">
          <w:rPr>
            <w:rStyle w:val="Hyperlink"/>
            <w:noProof/>
            <w:lang w:val="nl-NL"/>
          </w:rPr>
          <w:t>3.1</w:t>
        </w:r>
        <w:r w:rsidR="00357D81">
          <w:rPr>
            <w:rFonts w:eastAsiaTheme="minorEastAsia"/>
            <w:noProof/>
            <w:sz w:val="22"/>
            <w:lang w:val="nl-NL" w:eastAsia="nl-NL"/>
          </w:rPr>
          <w:tab/>
        </w:r>
        <w:r w:rsidR="00357D81" w:rsidRPr="00384910">
          <w:rPr>
            <w:rStyle w:val="Hyperlink"/>
            <w:noProof/>
            <w:lang w:val="nl-NL"/>
          </w:rPr>
          <w:t>Pre-processor</w:t>
        </w:r>
        <w:r w:rsidR="00357D81">
          <w:rPr>
            <w:noProof/>
            <w:webHidden/>
          </w:rPr>
          <w:tab/>
        </w:r>
        <w:r w:rsidR="00357D81">
          <w:rPr>
            <w:noProof/>
            <w:webHidden/>
          </w:rPr>
          <w:fldChar w:fldCharType="begin"/>
        </w:r>
        <w:r w:rsidR="00357D81">
          <w:rPr>
            <w:noProof/>
            <w:webHidden/>
          </w:rPr>
          <w:instrText xml:space="preserve"> PAGEREF _Toc88748394 \h </w:instrText>
        </w:r>
        <w:r w:rsidR="00357D81">
          <w:rPr>
            <w:noProof/>
            <w:webHidden/>
          </w:rPr>
        </w:r>
        <w:r w:rsidR="00357D81">
          <w:rPr>
            <w:noProof/>
            <w:webHidden/>
          </w:rPr>
          <w:fldChar w:fldCharType="separate"/>
        </w:r>
        <w:r w:rsidR="00357D81">
          <w:rPr>
            <w:noProof/>
            <w:webHidden/>
          </w:rPr>
          <w:t>10</w:t>
        </w:r>
        <w:r w:rsidR="00357D81">
          <w:rPr>
            <w:noProof/>
            <w:webHidden/>
          </w:rPr>
          <w:fldChar w:fldCharType="end"/>
        </w:r>
      </w:hyperlink>
    </w:p>
    <w:p w14:paraId="5C8EE2CD" w14:textId="11D3EAFD" w:rsidR="00357D81" w:rsidRDefault="00E345DA">
      <w:pPr>
        <w:pStyle w:val="TOC2"/>
        <w:rPr>
          <w:rFonts w:eastAsiaTheme="minorEastAsia"/>
          <w:noProof/>
          <w:sz w:val="22"/>
          <w:lang w:val="nl-NL" w:eastAsia="nl-NL"/>
        </w:rPr>
      </w:pPr>
      <w:hyperlink w:anchor="_Toc88748395" w:history="1">
        <w:r w:rsidR="00357D81" w:rsidRPr="00384910">
          <w:rPr>
            <w:rStyle w:val="Hyperlink"/>
            <w:noProof/>
          </w:rPr>
          <w:t>3.2</w:t>
        </w:r>
        <w:r w:rsidR="00357D81">
          <w:rPr>
            <w:rFonts w:eastAsiaTheme="minorEastAsia"/>
            <w:noProof/>
            <w:sz w:val="22"/>
            <w:lang w:val="nl-NL" w:eastAsia="nl-NL"/>
          </w:rPr>
          <w:tab/>
        </w:r>
        <w:r w:rsidR="00357D81" w:rsidRPr="00384910">
          <w:rPr>
            <w:rStyle w:val="Hyperlink"/>
            <w:noProof/>
            <w:lang w:val="nl-NL"/>
          </w:rPr>
          <w:t>Splitsen verdi</w:t>
        </w:r>
        <w:r w:rsidR="00357D81" w:rsidRPr="00384910">
          <w:rPr>
            <w:rStyle w:val="Hyperlink"/>
            <w:noProof/>
          </w:rPr>
          <w:t>epingen</w:t>
        </w:r>
        <w:r w:rsidR="00357D81">
          <w:rPr>
            <w:noProof/>
            <w:webHidden/>
          </w:rPr>
          <w:tab/>
        </w:r>
        <w:r w:rsidR="00357D81">
          <w:rPr>
            <w:noProof/>
            <w:webHidden/>
          </w:rPr>
          <w:fldChar w:fldCharType="begin"/>
        </w:r>
        <w:r w:rsidR="00357D81">
          <w:rPr>
            <w:noProof/>
            <w:webHidden/>
          </w:rPr>
          <w:instrText xml:space="preserve"> PAGEREF _Toc88748395 \h </w:instrText>
        </w:r>
        <w:r w:rsidR="00357D81">
          <w:rPr>
            <w:noProof/>
            <w:webHidden/>
          </w:rPr>
        </w:r>
        <w:r w:rsidR="00357D81">
          <w:rPr>
            <w:noProof/>
            <w:webHidden/>
          </w:rPr>
          <w:fldChar w:fldCharType="separate"/>
        </w:r>
        <w:r w:rsidR="00357D81">
          <w:rPr>
            <w:noProof/>
            <w:webHidden/>
          </w:rPr>
          <w:t>11</w:t>
        </w:r>
        <w:r w:rsidR="00357D81">
          <w:rPr>
            <w:noProof/>
            <w:webHidden/>
          </w:rPr>
          <w:fldChar w:fldCharType="end"/>
        </w:r>
      </w:hyperlink>
    </w:p>
    <w:p w14:paraId="709FB9A6" w14:textId="36A98D73" w:rsidR="00357D81" w:rsidRDefault="00E345DA">
      <w:pPr>
        <w:pStyle w:val="TOC2"/>
        <w:rPr>
          <w:rFonts w:eastAsiaTheme="minorEastAsia"/>
          <w:noProof/>
          <w:sz w:val="22"/>
          <w:lang w:val="nl-NL" w:eastAsia="nl-NL"/>
        </w:rPr>
      </w:pPr>
      <w:hyperlink w:anchor="_Toc88748396" w:history="1">
        <w:r w:rsidR="00357D81" w:rsidRPr="00384910">
          <w:rPr>
            <w:rStyle w:val="Hyperlink"/>
            <w:noProof/>
            <w:lang w:val="nl-NL"/>
          </w:rPr>
          <w:t>3.3</w:t>
        </w:r>
        <w:r w:rsidR="00357D81">
          <w:rPr>
            <w:rFonts w:eastAsiaTheme="minorEastAsia"/>
            <w:noProof/>
            <w:sz w:val="22"/>
            <w:lang w:val="nl-NL" w:eastAsia="nl-NL"/>
          </w:rPr>
          <w:tab/>
        </w:r>
        <w:r w:rsidR="00357D81" w:rsidRPr="00384910">
          <w:rPr>
            <w:rStyle w:val="Hyperlink"/>
            <w:noProof/>
            <w:lang w:val="nl-NL"/>
          </w:rPr>
          <w:t>Splitsen kamers</w:t>
        </w:r>
        <w:r w:rsidR="00357D81">
          <w:rPr>
            <w:noProof/>
            <w:webHidden/>
          </w:rPr>
          <w:tab/>
        </w:r>
        <w:r w:rsidR="00357D81">
          <w:rPr>
            <w:noProof/>
            <w:webHidden/>
          </w:rPr>
          <w:fldChar w:fldCharType="begin"/>
        </w:r>
        <w:r w:rsidR="00357D81">
          <w:rPr>
            <w:noProof/>
            <w:webHidden/>
          </w:rPr>
          <w:instrText xml:space="preserve"> PAGEREF _Toc88748396 \h </w:instrText>
        </w:r>
        <w:r w:rsidR="00357D81">
          <w:rPr>
            <w:noProof/>
            <w:webHidden/>
          </w:rPr>
        </w:r>
        <w:r w:rsidR="00357D81">
          <w:rPr>
            <w:noProof/>
            <w:webHidden/>
          </w:rPr>
          <w:fldChar w:fldCharType="separate"/>
        </w:r>
        <w:r w:rsidR="00357D81">
          <w:rPr>
            <w:noProof/>
            <w:webHidden/>
          </w:rPr>
          <w:t>11</w:t>
        </w:r>
        <w:r w:rsidR="00357D81">
          <w:rPr>
            <w:noProof/>
            <w:webHidden/>
          </w:rPr>
          <w:fldChar w:fldCharType="end"/>
        </w:r>
      </w:hyperlink>
    </w:p>
    <w:p w14:paraId="3AA1FF2E" w14:textId="0B56B238" w:rsidR="00357D81" w:rsidRDefault="00E345DA">
      <w:pPr>
        <w:pStyle w:val="TOC2"/>
        <w:rPr>
          <w:rFonts w:eastAsiaTheme="minorEastAsia"/>
          <w:noProof/>
          <w:sz w:val="22"/>
          <w:lang w:val="nl-NL" w:eastAsia="nl-NL"/>
        </w:rPr>
      </w:pPr>
      <w:hyperlink w:anchor="_Toc88748397" w:history="1">
        <w:r w:rsidR="00357D81" w:rsidRPr="00384910">
          <w:rPr>
            <w:rStyle w:val="Hyperlink"/>
            <w:noProof/>
            <w:lang w:val="nl-NL"/>
          </w:rPr>
          <w:t>3.4</w:t>
        </w:r>
        <w:r w:rsidR="00357D81">
          <w:rPr>
            <w:rFonts w:eastAsiaTheme="minorEastAsia"/>
            <w:noProof/>
            <w:sz w:val="22"/>
            <w:lang w:val="nl-NL" w:eastAsia="nl-NL"/>
          </w:rPr>
          <w:tab/>
        </w:r>
        <w:r w:rsidR="00357D81" w:rsidRPr="00384910">
          <w:rPr>
            <w:rStyle w:val="Hyperlink"/>
            <w:noProof/>
            <w:lang w:val="nl-NL"/>
          </w:rPr>
          <w:t>Reconstructie 3D objecten</w:t>
        </w:r>
        <w:r w:rsidR="00357D81">
          <w:rPr>
            <w:noProof/>
            <w:webHidden/>
          </w:rPr>
          <w:tab/>
        </w:r>
        <w:r w:rsidR="00357D81">
          <w:rPr>
            <w:noProof/>
            <w:webHidden/>
          </w:rPr>
          <w:fldChar w:fldCharType="begin"/>
        </w:r>
        <w:r w:rsidR="00357D81">
          <w:rPr>
            <w:noProof/>
            <w:webHidden/>
          </w:rPr>
          <w:instrText xml:space="preserve"> PAGEREF _Toc88748397 \h </w:instrText>
        </w:r>
        <w:r w:rsidR="00357D81">
          <w:rPr>
            <w:noProof/>
            <w:webHidden/>
          </w:rPr>
        </w:r>
        <w:r w:rsidR="00357D81">
          <w:rPr>
            <w:noProof/>
            <w:webHidden/>
          </w:rPr>
          <w:fldChar w:fldCharType="separate"/>
        </w:r>
        <w:r w:rsidR="00357D81">
          <w:rPr>
            <w:noProof/>
            <w:webHidden/>
          </w:rPr>
          <w:t>13</w:t>
        </w:r>
        <w:r w:rsidR="00357D81">
          <w:rPr>
            <w:noProof/>
            <w:webHidden/>
          </w:rPr>
          <w:fldChar w:fldCharType="end"/>
        </w:r>
      </w:hyperlink>
    </w:p>
    <w:p w14:paraId="73C75482" w14:textId="51C35772" w:rsidR="00357D81" w:rsidRDefault="00E345DA">
      <w:pPr>
        <w:pStyle w:val="TOC2"/>
        <w:rPr>
          <w:rFonts w:eastAsiaTheme="minorEastAsia"/>
          <w:noProof/>
          <w:sz w:val="22"/>
          <w:lang w:val="nl-NL" w:eastAsia="nl-NL"/>
        </w:rPr>
      </w:pPr>
      <w:hyperlink w:anchor="_Toc88748398" w:history="1">
        <w:r w:rsidR="00357D81" w:rsidRPr="00384910">
          <w:rPr>
            <w:rStyle w:val="Hyperlink"/>
            <w:noProof/>
            <w:lang w:val="nl-NL"/>
          </w:rPr>
          <w:t>3.5</w:t>
        </w:r>
        <w:r w:rsidR="00357D81">
          <w:rPr>
            <w:rFonts w:eastAsiaTheme="minorEastAsia"/>
            <w:noProof/>
            <w:sz w:val="22"/>
            <w:lang w:val="nl-NL" w:eastAsia="nl-NL"/>
          </w:rPr>
          <w:tab/>
        </w:r>
        <w:r w:rsidR="00357D81" w:rsidRPr="00384910">
          <w:rPr>
            <w:rStyle w:val="Hyperlink"/>
            <w:noProof/>
            <w:lang w:val="nl-NL"/>
          </w:rPr>
          <w:t>Berekenen oppervlaktes en volumes</w:t>
        </w:r>
        <w:r w:rsidR="00357D81">
          <w:rPr>
            <w:noProof/>
            <w:webHidden/>
          </w:rPr>
          <w:tab/>
        </w:r>
        <w:r w:rsidR="00357D81">
          <w:rPr>
            <w:noProof/>
            <w:webHidden/>
          </w:rPr>
          <w:fldChar w:fldCharType="begin"/>
        </w:r>
        <w:r w:rsidR="00357D81">
          <w:rPr>
            <w:noProof/>
            <w:webHidden/>
          </w:rPr>
          <w:instrText xml:space="preserve"> PAGEREF _Toc88748398 \h </w:instrText>
        </w:r>
        <w:r w:rsidR="00357D81">
          <w:rPr>
            <w:noProof/>
            <w:webHidden/>
          </w:rPr>
        </w:r>
        <w:r w:rsidR="00357D81">
          <w:rPr>
            <w:noProof/>
            <w:webHidden/>
          </w:rPr>
          <w:fldChar w:fldCharType="separate"/>
        </w:r>
        <w:r w:rsidR="00357D81">
          <w:rPr>
            <w:noProof/>
            <w:webHidden/>
          </w:rPr>
          <w:t>13</w:t>
        </w:r>
        <w:r w:rsidR="00357D81">
          <w:rPr>
            <w:noProof/>
            <w:webHidden/>
          </w:rPr>
          <w:fldChar w:fldCharType="end"/>
        </w:r>
      </w:hyperlink>
    </w:p>
    <w:p w14:paraId="41020666" w14:textId="46D8FC83" w:rsidR="00357D81" w:rsidRDefault="00E345DA">
      <w:pPr>
        <w:pStyle w:val="TOC2"/>
        <w:rPr>
          <w:rFonts w:eastAsiaTheme="minorEastAsia"/>
          <w:noProof/>
          <w:sz w:val="22"/>
          <w:lang w:val="nl-NL" w:eastAsia="nl-NL"/>
        </w:rPr>
      </w:pPr>
      <w:hyperlink w:anchor="_Toc88748399" w:history="1">
        <w:r w:rsidR="00357D81" w:rsidRPr="00384910">
          <w:rPr>
            <w:rStyle w:val="Hyperlink"/>
            <w:noProof/>
            <w:lang w:val="nl-NL"/>
          </w:rPr>
          <w:t>3.6</w:t>
        </w:r>
        <w:r w:rsidR="00357D81">
          <w:rPr>
            <w:rFonts w:eastAsiaTheme="minorEastAsia"/>
            <w:noProof/>
            <w:sz w:val="22"/>
            <w:lang w:val="nl-NL" w:eastAsia="nl-NL"/>
          </w:rPr>
          <w:tab/>
        </w:r>
        <w:r w:rsidR="00357D81" w:rsidRPr="00384910">
          <w:rPr>
            <w:rStyle w:val="Hyperlink"/>
            <w:noProof/>
            <w:lang w:val="nl-NL"/>
          </w:rPr>
          <w:t>Oppervlakte vergelijking met BIM</w:t>
        </w:r>
        <w:r w:rsidR="00357D81">
          <w:rPr>
            <w:noProof/>
            <w:webHidden/>
          </w:rPr>
          <w:tab/>
        </w:r>
        <w:r w:rsidR="00357D81">
          <w:rPr>
            <w:noProof/>
            <w:webHidden/>
          </w:rPr>
          <w:fldChar w:fldCharType="begin"/>
        </w:r>
        <w:r w:rsidR="00357D81">
          <w:rPr>
            <w:noProof/>
            <w:webHidden/>
          </w:rPr>
          <w:instrText xml:space="preserve"> PAGEREF _Toc88748399 \h </w:instrText>
        </w:r>
        <w:r w:rsidR="00357D81">
          <w:rPr>
            <w:noProof/>
            <w:webHidden/>
          </w:rPr>
        </w:r>
        <w:r w:rsidR="00357D81">
          <w:rPr>
            <w:noProof/>
            <w:webHidden/>
          </w:rPr>
          <w:fldChar w:fldCharType="separate"/>
        </w:r>
        <w:r w:rsidR="00357D81">
          <w:rPr>
            <w:noProof/>
            <w:webHidden/>
          </w:rPr>
          <w:t>15</w:t>
        </w:r>
        <w:r w:rsidR="00357D81">
          <w:rPr>
            <w:noProof/>
            <w:webHidden/>
          </w:rPr>
          <w:fldChar w:fldCharType="end"/>
        </w:r>
      </w:hyperlink>
    </w:p>
    <w:p w14:paraId="05BC449C" w14:textId="6D5F809A" w:rsidR="00357D81" w:rsidRDefault="00E345DA">
      <w:pPr>
        <w:pStyle w:val="TOC2"/>
        <w:rPr>
          <w:rFonts w:eastAsiaTheme="minorEastAsia"/>
          <w:noProof/>
          <w:sz w:val="22"/>
          <w:lang w:val="nl-NL" w:eastAsia="nl-NL"/>
        </w:rPr>
      </w:pPr>
      <w:hyperlink w:anchor="_Toc88748400" w:history="1">
        <w:r w:rsidR="00357D81" w:rsidRPr="00384910">
          <w:rPr>
            <w:rStyle w:val="Hyperlink"/>
            <w:noProof/>
            <w:lang w:val="nl-NL"/>
          </w:rPr>
          <w:t>3.7</w:t>
        </w:r>
        <w:r w:rsidR="00357D81">
          <w:rPr>
            <w:rFonts w:eastAsiaTheme="minorEastAsia"/>
            <w:noProof/>
            <w:sz w:val="22"/>
            <w:lang w:val="nl-NL" w:eastAsia="nl-NL"/>
          </w:rPr>
          <w:tab/>
        </w:r>
        <w:r w:rsidR="00357D81" w:rsidRPr="00384910">
          <w:rPr>
            <w:rStyle w:val="Hyperlink"/>
            <w:noProof/>
            <w:lang w:val="nl-NL"/>
          </w:rPr>
          <w:t>Resultaten overzicht bestandsnamen</w:t>
        </w:r>
        <w:r w:rsidR="00357D81">
          <w:rPr>
            <w:noProof/>
            <w:webHidden/>
          </w:rPr>
          <w:tab/>
        </w:r>
        <w:r w:rsidR="00357D81">
          <w:rPr>
            <w:noProof/>
            <w:webHidden/>
          </w:rPr>
          <w:fldChar w:fldCharType="begin"/>
        </w:r>
        <w:r w:rsidR="00357D81">
          <w:rPr>
            <w:noProof/>
            <w:webHidden/>
          </w:rPr>
          <w:instrText xml:space="preserve"> PAGEREF _Toc88748400 \h </w:instrText>
        </w:r>
        <w:r w:rsidR="00357D81">
          <w:rPr>
            <w:noProof/>
            <w:webHidden/>
          </w:rPr>
        </w:r>
        <w:r w:rsidR="00357D81">
          <w:rPr>
            <w:noProof/>
            <w:webHidden/>
          </w:rPr>
          <w:fldChar w:fldCharType="separate"/>
        </w:r>
        <w:r w:rsidR="00357D81">
          <w:rPr>
            <w:noProof/>
            <w:webHidden/>
          </w:rPr>
          <w:t>15</w:t>
        </w:r>
        <w:r w:rsidR="00357D81">
          <w:rPr>
            <w:noProof/>
            <w:webHidden/>
          </w:rPr>
          <w:fldChar w:fldCharType="end"/>
        </w:r>
      </w:hyperlink>
    </w:p>
    <w:p w14:paraId="22A0C813" w14:textId="42C28D6B" w:rsidR="00357D81" w:rsidRDefault="00E345DA">
      <w:pPr>
        <w:pStyle w:val="TOC2"/>
        <w:rPr>
          <w:rFonts w:eastAsiaTheme="minorEastAsia"/>
          <w:noProof/>
          <w:sz w:val="22"/>
          <w:lang w:val="nl-NL" w:eastAsia="nl-NL"/>
        </w:rPr>
      </w:pPr>
      <w:hyperlink w:anchor="_Toc88748401" w:history="1">
        <w:r w:rsidR="00357D81" w:rsidRPr="00384910">
          <w:rPr>
            <w:rStyle w:val="Hyperlink"/>
            <w:noProof/>
            <w:lang w:val="nl-NL"/>
          </w:rPr>
          <w:t>3.8</w:t>
        </w:r>
        <w:r w:rsidR="00357D81">
          <w:rPr>
            <w:rFonts w:eastAsiaTheme="minorEastAsia"/>
            <w:noProof/>
            <w:sz w:val="22"/>
            <w:lang w:val="nl-NL" w:eastAsia="nl-NL"/>
          </w:rPr>
          <w:tab/>
        </w:r>
        <w:r w:rsidR="00357D81" w:rsidRPr="00384910">
          <w:rPr>
            <w:rStyle w:val="Hyperlink"/>
            <w:noProof/>
            <w:lang w:val="nl-NL"/>
          </w:rPr>
          <w:t>Resultaten resterende Woonstad puntenwolken</w:t>
        </w:r>
        <w:r w:rsidR="00357D81">
          <w:rPr>
            <w:noProof/>
            <w:webHidden/>
          </w:rPr>
          <w:tab/>
        </w:r>
        <w:r w:rsidR="00357D81">
          <w:rPr>
            <w:noProof/>
            <w:webHidden/>
          </w:rPr>
          <w:fldChar w:fldCharType="begin"/>
        </w:r>
        <w:r w:rsidR="00357D81">
          <w:rPr>
            <w:noProof/>
            <w:webHidden/>
          </w:rPr>
          <w:instrText xml:space="preserve"> PAGEREF _Toc88748401 \h </w:instrText>
        </w:r>
        <w:r w:rsidR="00357D81">
          <w:rPr>
            <w:noProof/>
            <w:webHidden/>
          </w:rPr>
        </w:r>
        <w:r w:rsidR="00357D81">
          <w:rPr>
            <w:noProof/>
            <w:webHidden/>
          </w:rPr>
          <w:fldChar w:fldCharType="separate"/>
        </w:r>
        <w:r w:rsidR="00357D81">
          <w:rPr>
            <w:noProof/>
            <w:webHidden/>
          </w:rPr>
          <w:t>16</w:t>
        </w:r>
        <w:r w:rsidR="00357D81">
          <w:rPr>
            <w:noProof/>
            <w:webHidden/>
          </w:rPr>
          <w:fldChar w:fldCharType="end"/>
        </w:r>
      </w:hyperlink>
    </w:p>
    <w:p w14:paraId="0D284B9C" w14:textId="64D2D310" w:rsidR="00357D81" w:rsidRDefault="00E345DA">
      <w:pPr>
        <w:pStyle w:val="TOC1"/>
        <w:rPr>
          <w:rFonts w:eastAsiaTheme="minorEastAsia"/>
          <w:b w:val="0"/>
          <w:noProof/>
          <w:color w:val="auto"/>
          <w:sz w:val="22"/>
          <w:lang w:val="nl-NL" w:eastAsia="nl-NL"/>
        </w:rPr>
      </w:pPr>
      <w:hyperlink w:anchor="_Toc88748402" w:history="1">
        <w:r w:rsidR="00357D81" w:rsidRPr="00384910">
          <w:rPr>
            <w:rStyle w:val="Hyperlink"/>
            <w:noProof/>
            <w:lang w:val="nl-NL"/>
          </w:rPr>
          <w:t>4</w:t>
        </w:r>
        <w:r w:rsidR="00357D81">
          <w:rPr>
            <w:rFonts w:eastAsiaTheme="minorEastAsia"/>
            <w:b w:val="0"/>
            <w:noProof/>
            <w:color w:val="auto"/>
            <w:sz w:val="22"/>
            <w:lang w:val="nl-NL" w:eastAsia="nl-NL"/>
          </w:rPr>
          <w:tab/>
        </w:r>
        <w:r w:rsidR="00357D81" w:rsidRPr="00384910">
          <w:rPr>
            <w:rStyle w:val="Hyperlink"/>
            <w:noProof/>
            <w:lang w:val="nl-NL"/>
          </w:rPr>
          <w:t>Conclusie</w:t>
        </w:r>
        <w:r w:rsidR="00357D81">
          <w:rPr>
            <w:noProof/>
            <w:webHidden/>
          </w:rPr>
          <w:tab/>
        </w:r>
        <w:r w:rsidR="00357D81">
          <w:rPr>
            <w:noProof/>
            <w:webHidden/>
          </w:rPr>
          <w:fldChar w:fldCharType="begin"/>
        </w:r>
        <w:r w:rsidR="00357D81">
          <w:rPr>
            <w:noProof/>
            <w:webHidden/>
          </w:rPr>
          <w:instrText xml:space="preserve"> PAGEREF _Toc88748402 \h </w:instrText>
        </w:r>
        <w:r w:rsidR="00357D81">
          <w:rPr>
            <w:noProof/>
            <w:webHidden/>
          </w:rPr>
        </w:r>
        <w:r w:rsidR="00357D81">
          <w:rPr>
            <w:noProof/>
            <w:webHidden/>
          </w:rPr>
          <w:fldChar w:fldCharType="separate"/>
        </w:r>
        <w:r w:rsidR="00357D81">
          <w:rPr>
            <w:noProof/>
            <w:webHidden/>
          </w:rPr>
          <w:t>18</w:t>
        </w:r>
        <w:r w:rsidR="00357D81">
          <w:rPr>
            <w:noProof/>
            <w:webHidden/>
          </w:rPr>
          <w:fldChar w:fldCharType="end"/>
        </w:r>
      </w:hyperlink>
    </w:p>
    <w:p w14:paraId="5DE956D1" w14:textId="187F3C3E" w:rsidR="00357D81" w:rsidRDefault="00E345DA">
      <w:pPr>
        <w:pStyle w:val="TOC1"/>
        <w:rPr>
          <w:rFonts w:eastAsiaTheme="minorEastAsia"/>
          <w:b w:val="0"/>
          <w:noProof/>
          <w:color w:val="auto"/>
          <w:sz w:val="22"/>
          <w:lang w:val="nl-NL" w:eastAsia="nl-NL"/>
        </w:rPr>
      </w:pPr>
      <w:hyperlink w:anchor="_Toc88748403" w:history="1">
        <w:r w:rsidR="00357D81" w:rsidRPr="00384910">
          <w:rPr>
            <w:rStyle w:val="Hyperlink"/>
            <w:noProof/>
            <w:lang w:val="nl-NL"/>
          </w:rPr>
          <w:t>5</w:t>
        </w:r>
        <w:r w:rsidR="00357D81">
          <w:rPr>
            <w:rFonts w:eastAsiaTheme="minorEastAsia"/>
            <w:b w:val="0"/>
            <w:noProof/>
            <w:color w:val="auto"/>
            <w:sz w:val="22"/>
            <w:lang w:val="nl-NL" w:eastAsia="nl-NL"/>
          </w:rPr>
          <w:tab/>
        </w:r>
        <w:r w:rsidR="00357D81" w:rsidRPr="00384910">
          <w:rPr>
            <w:rStyle w:val="Hyperlink"/>
            <w:noProof/>
            <w:lang w:val="nl-NL"/>
          </w:rPr>
          <w:t>Lessons Learned</w:t>
        </w:r>
        <w:r w:rsidR="00357D81">
          <w:rPr>
            <w:noProof/>
            <w:webHidden/>
          </w:rPr>
          <w:tab/>
        </w:r>
        <w:r w:rsidR="00357D81">
          <w:rPr>
            <w:noProof/>
            <w:webHidden/>
          </w:rPr>
          <w:fldChar w:fldCharType="begin"/>
        </w:r>
        <w:r w:rsidR="00357D81">
          <w:rPr>
            <w:noProof/>
            <w:webHidden/>
          </w:rPr>
          <w:instrText xml:space="preserve"> PAGEREF _Toc88748403 \h </w:instrText>
        </w:r>
        <w:r w:rsidR="00357D81">
          <w:rPr>
            <w:noProof/>
            <w:webHidden/>
          </w:rPr>
        </w:r>
        <w:r w:rsidR="00357D81">
          <w:rPr>
            <w:noProof/>
            <w:webHidden/>
          </w:rPr>
          <w:fldChar w:fldCharType="separate"/>
        </w:r>
        <w:r w:rsidR="00357D81">
          <w:rPr>
            <w:noProof/>
            <w:webHidden/>
          </w:rPr>
          <w:t>19</w:t>
        </w:r>
        <w:r w:rsidR="00357D81">
          <w:rPr>
            <w:noProof/>
            <w:webHidden/>
          </w:rPr>
          <w:fldChar w:fldCharType="end"/>
        </w:r>
      </w:hyperlink>
    </w:p>
    <w:p w14:paraId="5BB48423" w14:textId="42A939AF" w:rsidR="00357D81" w:rsidRDefault="00E345DA">
      <w:pPr>
        <w:pStyle w:val="TOC2"/>
        <w:rPr>
          <w:rFonts w:eastAsiaTheme="minorEastAsia"/>
          <w:noProof/>
          <w:sz w:val="22"/>
          <w:lang w:val="nl-NL" w:eastAsia="nl-NL"/>
        </w:rPr>
      </w:pPr>
      <w:hyperlink w:anchor="_Toc88748404" w:history="1">
        <w:r w:rsidR="00357D81" w:rsidRPr="00384910">
          <w:rPr>
            <w:rStyle w:val="Hyperlink"/>
            <w:noProof/>
            <w:lang w:val="nl-NL"/>
          </w:rPr>
          <w:t>5.1</w:t>
        </w:r>
        <w:r w:rsidR="00357D81">
          <w:rPr>
            <w:rFonts w:eastAsiaTheme="minorEastAsia"/>
            <w:noProof/>
            <w:sz w:val="22"/>
            <w:lang w:val="nl-NL" w:eastAsia="nl-NL"/>
          </w:rPr>
          <w:tab/>
        </w:r>
        <w:r w:rsidR="00357D81" w:rsidRPr="00384910">
          <w:rPr>
            <w:rStyle w:val="Hyperlink"/>
            <w:noProof/>
            <w:lang w:val="nl-NL"/>
          </w:rPr>
          <w:t>Inwinning puntenwolken</w:t>
        </w:r>
        <w:r w:rsidR="00357D81">
          <w:rPr>
            <w:noProof/>
            <w:webHidden/>
          </w:rPr>
          <w:tab/>
        </w:r>
        <w:r w:rsidR="00357D81">
          <w:rPr>
            <w:noProof/>
            <w:webHidden/>
          </w:rPr>
          <w:fldChar w:fldCharType="begin"/>
        </w:r>
        <w:r w:rsidR="00357D81">
          <w:rPr>
            <w:noProof/>
            <w:webHidden/>
          </w:rPr>
          <w:instrText xml:space="preserve"> PAGEREF _Toc88748404 \h </w:instrText>
        </w:r>
        <w:r w:rsidR="00357D81">
          <w:rPr>
            <w:noProof/>
            <w:webHidden/>
          </w:rPr>
        </w:r>
        <w:r w:rsidR="00357D81">
          <w:rPr>
            <w:noProof/>
            <w:webHidden/>
          </w:rPr>
          <w:fldChar w:fldCharType="separate"/>
        </w:r>
        <w:r w:rsidR="00357D81">
          <w:rPr>
            <w:noProof/>
            <w:webHidden/>
          </w:rPr>
          <w:t>19</w:t>
        </w:r>
        <w:r w:rsidR="00357D81">
          <w:rPr>
            <w:noProof/>
            <w:webHidden/>
          </w:rPr>
          <w:fldChar w:fldCharType="end"/>
        </w:r>
      </w:hyperlink>
    </w:p>
    <w:p w14:paraId="373E285A" w14:textId="0D72A860" w:rsidR="00357D81" w:rsidRDefault="00E345DA">
      <w:pPr>
        <w:pStyle w:val="TOC2"/>
        <w:rPr>
          <w:rFonts w:eastAsiaTheme="minorEastAsia"/>
          <w:noProof/>
          <w:sz w:val="22"/>
          <w:lang w:val="nl-NL" w:eastAsia="nl-NL"/>
        </w:rPr>
      </w:pPr>
      <w:hyperlink w:anchor="_Toc88748405" w:history="1">
        <w:r w:rsidR="00357D81" w:rsidRPr="00384910">
          <w:rPr>
            <w:rStyle w:val="Hyperlink"/>
            <w:noProof/>
            <w:lang w:val="nl-NL"/>
          </w:rPr>
          <w:t>5.2</w:t>
        </w:r>
        <w:r w:rsidR="00357D81">
          <w:rPr>
            <w:rFonts w:eastAsiaTheme="minorEastAsia"/>
            <w:noProof/>
            <w:sz w:val="22"/>
            <w:lang w:val="nl-NL" w:eastAsia="nl-NL"/>
          </w:rPr>
          <w:tab/>
        </w:r>
        <w:r w:rsidR="00357D81" w:rsidRPr="00384910">
          <w:rPr>
            <w:rStyle w:val="Hyperlink"/>
            <w:noProof/>
            <w:lang w:val="nl-NL"/>
          </w:rPr>
          <w:t>Verwerking puntenwolken</w:t>
        </w:r>
        <w:r w:rsidR="00357D81">
          <w:rPr>
            <w:noProof/>
            <w:webHidden/>
          </w:rPr>
          <w:tab/>
        </w:r>
        <w:r w:rsidR="00357D81">
          <w:rPr>
            <w:noProof/>
            <w:webHidden/>
          </w:rPr>
          <w:fldChar w:fldCharType="begin"/>
        </w:r>
        <w:r w:rsidR="00357D81">
          <w:rPr>
            <w:noProof/>
            <w:webHidden/>
          </w:rPr>
          <w:instrText xml:space="preserve"> PAGEREF _Toc88748405 \h </w:instrText>
        </w:r>
        <w:r w:rsidR="00357D81">
          <w:rPr>
            <w:noProof/>
            <w:webHidden/>
          </w:rPr>
        </w:r>
        <w:r w:rsidR="00357D81">
          <w:rPr>
            <w:noProof/>
            <w:webHidden/>
          </w:rPr>
          <w:fldChar w:fldCharType="separate"/>
        </w:r>
        <w:r w:rsidR="00357D81">
          <w:rPr>
            <w:noProof/>
            <w:webHidden/>
          </w:rPr>
          <w:t>20</w:t>
        </w:r>
        <w:r w:rsidR="00357D81">
          <w:rPr>
            <w:noProof/>
            <w:webHidden/>
          </w:rPr>
          <w:fldChar w:fldCharType="end"/>
        </w:r>
      </w:hyperlink>
    </w:p>
    <w:p w14:paraId="669EE547" w14:textId="59035387" w:rsidR="00357D81" w:rsidRDefault="00E345DA">
      <w:pPr>
        <w:pStyle w:val="TOC2"/>
        <w:rPr>
          <w:rFonts w:eastAsiaTheme="minorEastAsia"/>
          <w:noProof/>
          <w:sz w:val="22"/>
          <w:lang w:val="nl-NL" w:eastAsia="nl-NL"/>
        </w:rPr>
      </w:pPr>
      <w:hyperlink w:anchor="_Toc88748406" w:history="1">
        <w:r w:rsidR="00357D81" w:rsidRPr="00384910">
          <w:rPr>
            <w:rStyle w:val="Hyperlink"/>
            <w:noProof/>
            <w:lang w:val="nl-NL"/>
          </w:rPr>
          <w:t>5.3</w:t>
        </w:r>
        <w:r w:rsidR="00357D81">
          <w:rPr>
            <w:rFonts w:eastAsiaTheme="minorEastAsia"/>
            <w:noProof/>
            <w:sz w:val="22"/>
            <w:lang w:val="nl-NL" w:eastAsia="nl-NL"/>
          </w:rPr>
          <w:tab/>
        </w:r>
        <w:r w:rsidR="00357D81" w:rsidRPr="00384910">
          <w:rPr>
            <w:rStyle w:val="Hyperlink"/>
            <w:noProof/>
            <w:lang w:val="nl-NL"/>
          </w:rPr>
          <w:t>Afwijking van programma van eisen</w:t>
        </w:r>
        <w:r w:rsidR="00357D81">
          <w:rPr>
            <w:noProof/>
            <w:webHidden/>
          </w:rPr>
          <w:tab/>
        </w:r>
        <w:r w:rsidR="00357D81">
          <w:rPr>
            <w:noProof/>
            <w:webHidden/>
          </w:rPr>
          <w:fldChar w:fldCharType="begin"/>
        </w:r>
        <w:r w:rsidR="00357D81">
          <w:rPr>
            <w:noProof/>
            <w:webHidden/>
          </w:rPr>
          <w:instrText xml:space="preserve"> PAGEREF _Toc88748406 \h </w:instrText>
        </w:r>
        <w:r w:rsidR="00357D81">
          <w:rPr>
            <w:noProof/>
            <w:webHidden/>
          </w:rPr>
        </w:r>
        <w:r w:rsidR="00357D81">
          <w:rPr>
            <w:noProof/>
            <w:webHidden/>
          </w:rPr>
          <w:fldChar w:fldCharType="separate"/>
        </w:r>
        <w:r w:rsidR="00357D81">
          <w:rPr>
            <w:noProof/>
            <w:webHidden/>
          </w:rPr>
          <w:t>21</w:t>
        </w:r>
        <w:r w:rsidR="00357D81">
          <w:rPr>
            <w:noProof/>
            <w:webHidden/>
          </w:rPr>
          <w:fldChar w:fldCharType="end"/>
        </w:r>
      </w:hyperlink>
    </w:p>
    <w:p w14:paraId="78CEB3CD" w14:textId="1C4E182F" w:rsidR="00357D81" w:rsidRDefault="00E345DA">
      <w:pPr>
        <w:pStyle w:val="TOC2"/>
        <w:rPr>
          <w:rFonts w:eastAsiaTheme="minorEastAsia"/>
          <w:noProof/>
          <w:sz w:val="22"/>
          <w:lang w:val="nl-NL" w:eastAsia="nl-NL"/>
        </w:rPr>
      </w:pPr>
      <w:hyperlink w:anchor="_Toc88748407" w:history="1">
        <w:r w:rsidR="00357D81" w:rsidRPr="00384910">
          <w:rPr>
            <w:rStyle w:val="Hyperlink"/>
            <w:noProof/>
            <w:lang w:val="nl-NL"/>
          </w:rPr>
          <w:t>5.4</w:t>
        </w:r>
        <w:r w:rsidR="00357D81">
          <w:rPr>
            <w:rFonts w:eastAsiaTheme="minorEastAsia"/>
            <w:noProof/>
            <w:sz w:val="22"/>
            <w:lang w:val="nl-NL" w:eastAsia="nl-NL"/>
          </w:rPr>
          <w:tab/>
        </w:r>
        <w:r w:rsidR="00357D81" w:rsidRPr="00384910">
          <w:rPr>
            <w:rStyle w:val="Hyperlink"/>
            <w:noProof/>
            <w:lang w:val="nl-NL"/>
          </w:rPr>
          <w:t>Aanpassingen op plan van aanpak</w:t>
        </w:r>
        <w:r w:rsidR="00357D81">
          <w:rPr>
            <w:noProof/>
            <w:webHidden/>
          </w:rPr>
          <w:tab/>
        </w:r>
        <w:r w:rsidR="00357D81">
          <w:rPr>
            <w:noProof/>
            <w:webHidden/>
          </w:rPr>
          <w:fldChar w:fldCharType="begin"/>
        </w:r>
        <w:r w:rsidR="00357D81">
          <w:rPr>
            <w:noProof/>
            <w:webHidden/>
          </w:rPr>
          <w:instrText xml:space="preserve"> PAGEREF _Toc88748407 \h </w:instrText>
        </w:r>
        <w:r w:rsidR="00357D81">
          <w:rPr>
            <w:noProof/>
            <w:webHidden/>
          </w:rPr>
        </w:r>
        <w:r w:rsidR="00357D81">
          <w:rPr>
            <w:noProof/>
            <w:webHidden/>
          </w:rPr>
          <w:fldChar w:fldCharType="separate"/>
        </w:r>
        <w:r w:rsidR="00357D81">
          <w:rPr>
            <w:noProof/>
            <w:webHidden/>
          </w:rPr>
          <w:t>22</w:t>
        </w:r>
        <w:r w:rsidR="00357D81">
          <w:rPr>
            <w:noProof/>
            <w:webHidden/>
          </w:rPr>
          <w:fldChar w:fldCharType="end"/>
        </w:r>
      </w:hyperlink>
    </w:p>
    <w:p w14:paraId="2CD4A59A" w14:textId="4FAB51AE" w:rsidR="00357D81" w:rsidRDefault="00E345DA">
      <w:pPr>
        <w:pStyle w:val="TOC1"/>
        <w:rPr>
          <w:rFonts w:eastAsiaTheme="minorEastAsia"/>
          <w:b w:val="0"/>
          <w:noProof/>
          <w:color w:val="auto"/>
          <w:sz w:val="22"/>
          <w:lang w:val="nl-NL" w:eastAsia="nl-NL"/>
        </w:rPr>
      </w:pPr>
      <w:hyperlink w:anchor="_Toc88748408" w:history="1">
        <w:r w:rsidR="00357D81" w:rsidRPr="00384910">
          <w:rPr>
            <w:rStyle w:val="Hyperlink"/>
            <w:noProof/>
            <w:lang w:val="nl-NL"/>
          </w:rPr>
          <w:t>6</w:t>
        </w:r>
        <w:r w:rsidR="00357D81">
          <w:rPr>
            <w:rFonts w:eastAsiaTheme="minorEastAsia"/>
            <w:b w:val="0"/>
            <w:noProof/>
            <w:color w:val="auto"/>
            <w:sz w:val="22"/>
            <w:lang w:val="nl-NL" w:eastAsia="nl-NL"/>
          </w:rPr>
          <w:tab/>
        </w:r>
        <w:r w:rsidR="00357D81" w:rsidRPr="00384910">
          <w:rPr>
            <w:rStyle w:val="Hyperlink"/>
            <w:noProof/>
            <w:lang w:val="nl-NL"/>
          </w:rPr>
          <w:t>Aanbevelingen</w:t>
        </w:r>
        <w:r w:rsidR="00357D81">
          <w:rPr>
            <w:noProof/>
            <w:webHidden/>
          </w:rPr>
          <w:tab/>
        </w:r>
        <w:r w:rsidR="00357D81">
          <w:rPr>
            <w:noProof/>
            <w:webHidden/>
          </w:rPr>
          <w:fldChar w:fldCharType="begin"/>
        </w:r>
        <w:r w:rsidR="00357D81">
          <w:rPr>
            <w:noProof/>
            <w:webHidden/>
          </w:rPr>
          <w:instrText xml:space="preserve"> PAGEREF _Toc88748408 \h </w:instrText>
        </w:r>
        <w:r w:rsidR="00357D81">
          <w:rPr>
            <w:noProof/>
            <w:webHidden/>
          </w:rPr>
        </w:r>
        <w:r w:rsidR="00357D81">
          <w:rPr>
            <w:noProof/>
            <w:webHidden/>
          </w:rPr>
          <w:fldChar w:fldCharType="separate"/>
        </w:r>
        <w:r w:rsidR="00357D81">
          <w:rPr>
            <w:noProof/>
            <w:webHidden/>
          </w:rPr>
          <w:t>23</w:t>
        </w:r>
        <w:r w:rsidR="00357D81">
          <w:rPr>
            <w:noProof/>
            <w:webHidden/>
          </w:rPr>
          <w:fldChar w:fldCharType="end"/>
        </w:r>
      </w:hyperlink>
    </w:p>
    <w:p w14:paraId="74E1CE99" w14:textId="599F7C63" w:rsidR="00357D81" w:rsidRDefault="00E345DA">
      <w:pPr>
        <w:pStyle w:val="TOC2"/>
        <w:rPr>
          <w:rFonts w:eastAsiaTheme="minorEastAsia"/>
          <w:noProof/>
          <w:sz w:val="22"/>
          <w:lang w:val="nl-NL" w:eastAsia="nl-NL"/>
        </w:rPr>
      </w:pPr>
      <w:hyperlink w:anchor="_Toc88748409" w:history="1">
        <w:r w:rsidR="00357D81" w:rsidRPr="00384910">
          <w:rPr>
            <w:rStyle w:val="Hyperlink"/>
            <w:noProof/>
            <w:lang w:val="nl-NL"/>
          </w:rPr>
          <w:t>6.1</w:t>
        </w:r>
        <w:r w:rsidR="00357D81">
          <w:rPr>
            <w:rFonts w:eastAsiaTheme="minorEastAsia"/>
            <w:noProof/>
            <w:sz w:val="22"/>
            <w:lang w:val="nl-NL" w:eastAsia="nl-NL"/>
          </w:rPr>
          <w:tab/>
        </w:r>
        <w:r w:rsidR="00357D81" w:rsidRPr="00384910">
          <w:rPr>
            <w:rStyle w:val="Hyperlink"/>
            <w:noProof/>
            <w:lang w:val="nl-NL"/>
          </w:rPr>
          <w:t>Inwinning Puntenwolken</w:t>
        </w:r>
        <w:r w:rsidR="00357D81">
          <w:rPr>
            <w:noProof/>
            <w:webHidden/>
          </w:rPr>
          <w:tab/>
        </w:r>
        <w:r w:rsidR="00357D81">
          <w:rPr>
            <w:noProof/>
            <w:webHidden/>
          </w:rPr>
          <w:fldChar w:fldCharType="begin"/>
        </w:r>
        <w:r w:rsidR="00357D81">
          <w:rPr>
            <w:noProof/>
            <w:webHidden/>
          </w:rPr>
          <w:instrText xml:space="preserve"> PAGEREF _Toc88748409 \h </w:instrText>
        </w:r>
        <w:r w:rsidR="00357D81">
          <w:rPr>
            <w:noProof/>
            <w:webHidden/>
          </w:rPr>
        </w:r>
        <w:r w:rsidR="00357D81">
          <w:rPr>
            <w:noProof/>
            <w:webHidden/>
          </w:rPr>
          <w:fldChar w:fldCharType="separate"/>
        </w:r>
        <w:r w:rsidR="00357D81">
          <w:rPr>
            <w:noProof/>
            <w:webHidden/>
          </w:rPr>
          <w:t>23</w:t>
        </w:r>
        <w:r w:rsidR="00357D81">
          <w:rPr>
            <w:noProof/>
            <w:webHidden/>
          </w:rPr>
          <w:fldChar w:fldCharType="end"/>
        </w:r>
      </w:hyperlink>
    </w:p>
    <w:p w14:paraId="15BFB2A1" w14:textId="6F7FAC82" w:rsidR="00357D81" w:rsidRDefault="00E345DA">
      <w:pPr>
        <w:pStyle w:val="TOC2"/>
        <w:rPr>
          <w:rFonts w:eastAsiaTheme="minorEastAsia"/>
          <w:noProof/>
          <w:sz w:val="22"/>
          <w:lang w:val="nl-NL" w:eastAsia="nl-NL"/>
        </w:rPr>
      </w:pPr>
      <w:hyperlink w:anchor="_Toc88748410" w:history="1">
        <w:r w:rsidR="00357D81" w:rsidRPr="00384910">
          <w:rPr>
            <w:rStyle w:val="Hyperlink"/>
            <w:noProof/>
            <w:lang w:val="nl-NL"/>
          </w:rPr>
          <w:t>6.2</w:t>
        </w:r>
        <w:r w:rsidR="00357D81">
          <w:rPr>
            <w:rFonts w:eastAsiaTheme="minorEastAsia"/>
            <w:noProof/>
            <w:sz w:val="22"/>
            <w:lang w:val="nl-NL" w:eastAsia="nl-NL"/>
          </w:rPr>
          <w:tab/>
        </w:r>
        <w:r w:rsidR="00357D81" w:rsidRPr="00384910">
          <w:rPr>
            <w:rStyle w:val="Hyperlink"/>
            <w:noProof/>
            <w:lang w:val="nl-NL"/>
          </w:rPr>
          <w:t>Licenties</w:t>
        </w:r>
        <w:r w:rsidR="00357D81">
          <w:rPr>
            <w:noProof/>
            <w:webHidden/>
          </w:rPr>
          <w:tab/>
        </w:r>
        <w:r w:rsidR="00357D81">
          <w:rPr>
            <w:noProof/>
            <w:webHidden/>
          </w:rPr>
          <w:fldChar w:fldCharType="begin"/>
        </w:r>
        <w:r w:rsidR="00357D81">
          <w:rPr>
            <w:noProof/>
            <w:webHidden/>
          </w:rPr>
          <w:instrText xml:space="preserve"> PAGEREF _Toc88748410 \h </w:instrText>
        </w:r>
        <w:r w:rsidR="00357D81">
          <w:rPr>
            <w:noProof/>
            <w:webHidden/>
          </w:rPr>
        </w:r>
        <w:r w:rsidR="00357D81">
          <w:rPr>
            <w:noProof/>
            <w:webHidden/>
          </w:rPr>
          <w:fldChar w:fldCharType="separate"/>
        </w:r>
        <w:r w:rsidR="00357D81">
          <w:rPr>
            <w:noProof/>
            <w:webHidden/>
          </w:rPr>
          <w:t>23</w:t>
        </w:r>
        <w:r w:rsidR="00357D81">
          <w:rPr>
            <w:noProof/>
            <w:webHidden/>
          </w:rPr>
          <w:fldChar w:fldCharType="end"/>
        </w:r>
      </w:hyperlink>
    </w:p>
    <w:p w14:paraId="76348574" w14:textId="45EDDBFD" w:rsidR="00357D81" w:rsidRDefault="00E345DA">
      <w:pPr>
        <w:pStyle w:val="TOC2"/>
        <w:rPr>
          <w:rFonts w:eastAsiaTheme="minorEastAsia"/>
          <w:noProof/>
          <w:sz w:val="22"/>
          <w:lang w:val="nl-NL" w:eastAsia="nl-NL"/>
        </w:rPr>
      </w:pPr>
      <w:hyperlink w:anchor="_Toc88748411" w:history="1">
        <w:r w:rsidR="00357D81" w:rsidRPr="00384910">
          <w:rPr>
            <w:rStyle w:val="Hyperlink"/>
            <w:noProof/>
            <w:lang w:val="nl-NL"/>
          </w:rPr>
          <w:t>6.3</w:t>
        </w:r>
        <w:r w:rsidR="00357D81">
          <w:rPr>
            <w:rFonts w:eastAsiaTheme="minorEastAsia"/>
            <w:noProof/>
            <w:sz w:val="22"/>
            <w:lang w:val="nl-NL" w:eastAsia="nl-NL"/>
          </w:rPr>
          <w:tab/>
        </w:r>
        <w:r w:rsidR="00357D81" w:rsidRPr="00384910">
          <w:rPr>
            <w:rStyle w:val="Hyperlink"/>
            <w:noProof/>
            <w:lang w:val="nl-NL"/>
          </w:rPr>
          <w:t>Methode</w:t>
        </w:r>
        <w:r w:rsidR="00357D81">
          <w:rPr>
            <w:noProof/>
            <w:webHidden/>
          </w:rPr>
          <w:tab/>
        </w:r>
        <w:r w:rsidR="00357D81">
          <w:rPr>
            <w:noProof/>
            <w:webHidden/>
          </w:rPr>
          <w:fldChar w:fldCharType="begin"/>
        </w:r>
        <w:r w:rsidR="00357D81">
          <w:rPr>
            <w:noProof/>
            <w:webHidden/>
          </w:rPr>
          <w:instrText xml:space="preserve"> PAGEREF _Toc88748411 \h </w:instrText>
        </w:r>
        <w:r w:rsidR="00357D81">
          <w:rPr>
            <w:noProof/>
            <w:webHidden/>
          </w:rPr>
        </w:r>
        <w:r w:rsidR="00357D81">
          <w:rPr>
            <w:noProof/>
            <w:webHidden/>
          </w:rPr>
          <w:fldChar w:fldCharType="separate"/>
        </w:r>
        <w:r w:rsidR="00357D81">
          <w:rPr>
            <w:noProof/>
            <w:webHidden/>
          </w:rPr>
          <w:t>23</w:t>
        </w:r>
        <w:r w:rsidR="00357D81">
          <w:rPr>
            <w:noProof/>
            <w:webHidden/>
          </w:rPr>
          <w:fldChar w:fldCharType="end"/>
        </w:r>
      </w:hyperlink>
    </w:p>
    <w:p w14:paraId="57F0B178" w14:textId="1C2C2A6F" w:rsidR="00357D81" w:rsidRDefault="00E345DA">
      <w:pPr>
        <w:pStyle w:val="TOC2"/>
        <w:rPr>
          <w:rFonts w:eastAsiaTheme="minorEastAsia"/>
          <w:noProof/>
          <w:sz w:val="22"/>
          <w:lang w:val="nl-NL" w:eastAsia="nl-NL"/>
        </w:rPr>
      </w:pPr>
      <w:hyperlink w:anchor="_Toc88748412" w:history="1">
        <w:r w:rsidR="00357D81" w:rsidRPr="00384910">
          <w:rPr>
            <w:rStyle w:val="Hyperlink"/>
            <w:noProof/>
            <w:lang w:val="nl-NL"/>
          </w:rPr>
          <w:t>6.4</w:t>
        </w:r>
        <w:r w:rsidR="00357D81">
          <w:rPr>
            <w:rFonts w:eastAsiaTheme="minorEastAsia"/>
            <w:noProof/>
            <w:sz w:val="22"/>
            <w:lang w:val="nl-NL" w:eastAsia="nl-NL"/>
          </w:rPr>
          <w:tab/>
        </w:r>
        <w:r w:rsidR="00357D81" w:rsidRPr="00384910">
          <w:rPr>
            <w:rStyle w:val="Hyperlink"/>
            <w:noProof/>
            <w:lang w:val="nl-NL"/>
          </w:rPr>
          <w:t>Implementatie</w:t>
        </w:r>
        <w:r w:rsidR="00357D81">
          <w:rPr>
            <w:noProof/>
            <w:webHidden/>
          </w:rPr>
          <w:tab/>
        </w:r>
        <w:r w:rsidR="00357D81">
          <w:rPr>
            <w:noProof/>
            <w:webHidden/>
          </w:rPr>
          <w:fldChar w:fldCharType="begin"/>
        </w:r>
        <w:r w:rsidR="00357D81">
          <w:rPr>
            <w:noProof/>
            <w:webHidden/>
          </w:rPr>
          <w:instrText xml:space="preserve"> PAGEREF _Toc88748412 \h </w:instrText>
        </w:r>
        <w:r w:rsidR="00357D81">
          <w:rPr>
            <w:noProof/>
            <w:webHidden/>
          </w:rPr>
        </w:r>
        <w:r w:rsidR="00357D81">
          <w:rPr>
            <w:noProof/>
            <w:webHidden/>
          </w:rPr>
          <w:fldChar w:fldCharType="separate"/>
        </w:r>
        <w:r w:rsidR="00357D81">
          <w:rPr>
            <w:noProof/>
            <w:webHidden/>
          </w:rPr>
          <w:t>24</w:t>
        </w:r>
        <w:r w:rsidR="00357D81">
          <w:rPr>
            <w:noProof/>
            <w:webHidden/>
          </w:rPr>
          <w:fldChar w:fldCharType="end"/>
        </w:r>
      </w:hyperlink>
    </w:p>
    <w:p w14:paraId="54E73F2F" w14:textId="124321E4" w:rsidR="00FB3487" w:rsidRDefault="00FB3487" w:rsidP="00FB3487">
      <w:pPr>
        <w:pStyle w:val="Heading1"/>
        <w:numPr>
          <w:ilvl w:val="0"/>
          <w:numId w:val="0"/>
        </w:numPr>
        <w:rPr>
          <w:rFonts w:asciiTheme="minorHAnsi" w:eastAsiaTheme="minorHAnsi" w:hAnsiTheme="minorHAnsi" w:cstheme="minorBidi"/>
          <w:b/>
          <w:color w:val="E31937" w:themeColor="accent1"/>
          <w:sz w:val="24"/>
          <w:szCs w:val="22"/>
        </w:rPr>
      </w:pPr>
      <w:r>
        <w:rPr>
          <w:rFonts w:asciiTheme="minorHAnsi" w:eastAsiaTheme="minorHAnsi" w:hAnsiTheme="minorHAnsi" w:cstheme="minorBidi"/>
          <w:b/>
          <w:color w:val="E31937" w:themeColor="accent1"/>
          <w:sz w:val="24"/>
          <w:szCs w:val="22"/>
        </w:rPr>
        <w:fldChar w:fldCharType="end"/>
      </w:r>
    </w:p>
    <w:p w14:paraId="4C042EC5" w14:textId="77777777" w:rsidR="00FB3487" w:rsidRDefault="00FB3487" w:rsidP="00FB3487">
      <w:pPr>
        <w:pStyle w:val="BodyText"/>
      </w:pPr>
      <w:r>
        <w:br w:type="page"/>
      </w:r>
    </w:p>
    <w:p w14:paraId="2A38F5C5" w14:textId="466FD9D2" w:rsidR="0068333A" w:rsidRPr="00AE694E" w:rsidRDefault="003C5C15" w:rsidP="00413EE3">
      <w:pPr>
        <w:pStyle w:val="Heading1"/>
      </w:pPr>
      <w:bookmarkStart w:id="0" w:name="_Toc86672286"/>
      <w:bookmarkStart w:id="1" w:name="_Toc86674416"/>
      <w:bookmarkStart w:id="2" w:name="_Toc86674488"/>
      <w:bookmarkStart w:id="3" w:name="_Toc86695054"/>
      <w:bookmarkStart w:id="4" w:name="_Toc86700800"/>
      <w:bookmarkStart w:id="5" w:name="_Toc86701028"/>
      <w:bookmarkStart w:id="6" w:name="_Toc88748383"/>
      <w:r>
        <w:lastRenderedPageBreak/>
        <w:t>Introductie</w:t>
      </w:r>
      <w:bookmarkEnd w:id="0"/>
      <w:bookmarkEnd w:id="1"/>
      <w:bookmarkEnd w:id="2"/>
      <w:bookmarkEnd w:id="3"/>
      <w:bookmarkEnd w:id="4"/>
      <w:bookmarkEnd w:id="5"/>
      <w:bookmarkEnd w:id="6"/>
    </w:p>
    <w:p w14:paraId="663941E8" w14:textId="77777777" w:rsidR="0068333A" w:rsidRDefault="00CA0431" w:rsidP="00CC6F2A">
      <w:pPr>
        <w:pStyle w:val="Heading2"/>
      </w:pPr>
      <w:bookmarkStart w:id="7" w:name="_Toc86672287"/>
      <w:bookmarkStart w:id="8" w:name="_Toc86674417"/>
      <w:bookmarkStart w:id="9" w:name="_Toc86674489"/>
      <w:bookmarkStart w:id="10" w:name="_Toc86695055"/>
      <w:bookmarkStart w:id="11" w:name="_Toc86700801"/>
      <w:bookmarkStart w:id="12" w:name="_Toc86701029"/>
      <w:bookmarkStart w:id="13" w:name="_Toc88748384"/>
      <w:r>
        <w:t>Achtergrond</w:t>
      </w:r>
      <w:bookmarkEnd w:id="7"/>
      <w:bookmarkEnd w:id="8"/>
      <w:bookmarkEnd w:id="9"/>
      <w:bookmarkEnd w:id="10"/>
      <w:bookmarkEnd w:id="11"/>
      <w:bookmarkEnd w:id="12"/>
      <w:bookmarkEnd w:id="13"/>
    </w:p>
    <w:p w14:paraId="3DA25C17" w14:textId="1A4DDECF" w:rsidR="00CA0431" w:rsidRDefault="00CA0431" w:rsidP="00CA0431">
      <w:pPr>
        <w:pStyle w:val="BodyText"/>
        <w:rPr>
          <w:szCs w:val="20"/>
          <w:lang w:val="nl-NL"/>
        </w:rPr>
      </w:pPr>
      <w:r>
        <w:rPr>
          <w:szCs w:val="20"/>
          <w:lang w:val="nl-NL"/>
        </w:rPr>
        <w:t>De gemeente</w:t>
      </w:r>
      <w:r w:rsidRPr="40144CEF">
        <w:rPr>
          <w:szCs w:val="20"/>
          <w:lang w:val="nl-NL"/>
        </w:rPr>
        <w:t xml:space="preserve"> Den Haag is één van de drie Nederlandse gemeenten </w:t>
      </w:r>
      <w:r>
        <w:rPr>
          <w:szCs w:val="20"/>
          <w:lang w:val="nl-NL"/>
        </w:rPr>
        <w:t xml:space="preserve">die deelneemt aan </w:t>
      </w:r>
      <w:r w:rsidRPr="40144CEF">
        <w:rPr>
          <w:szCs w:val="20"/>
          <w:lang w:val="nl-NL"/>
        </w:rPr>
        <w:t xml:space="preserve">het subsidieprogramma “Proefopstelling Totaal </w:t>
      </w:r>
      <w:r w:rsidR="00EC7930">
        <w:rPr>
          <w:szCs w:val="20"/>
          <w:lang w:val="nl-NL"/>
        </w:rPr>
        <w:t>Drie</w:t>
      </w:r>
      <w:r w:rsidRPr="40144CEF">
        <w:rPr>
          <w:szCs w:val="20"/>
          <w:lang w:val="nl-NL"/>
        </w:rPr>
        <w:t>dimensionaal” (T3D). Samen met de Vereniging van Nederlandse Gemeenten (VNG) richt dit programma zich op de effectieve verwerking en h</w:t>
      </w:r>
      <w:r>
        <w:rPr>
          <w:szCs w:val="20"/>
          <w:lang w:val="nl-NL"/>
        </w:rPr>
        <w:t>et gebruik van verschillende 3D-</w:t>
      </w:r>
      <w:r w:rsidRPr="40144CEF">
        <w:rPr>
          <w:szCs w:val="20"/>
          <w:lang w:val="nl-NL"/>
        </w:rPr>
        <w:t xml:space="preserve">gegevens </w:t>
      </w:r>
      <w:r>
        <w:rPr>
          <w:szCs w:val="20"/>
          <w:lang w:val="nl-NL"/>
        </w:rPr>
        <w:t xml:space="preserve">van de stedelijke omgeving </w:t>
      </w:r>
      <w:r w:rsidRPr="40144CEF">
        <w:rPr>
          <w:szCs w:val="20"/>
          <w:lang w:val="nl-NL"/>
        </w:rPr>
        <w:t>uit de Nederlandse vastgoedwereld.</w:t>
      </w:r>
    </w:p>
    <w:p w14:paraId="18B3AD08" w14:textId="77777777" w:rsidR="00CA0431" w:rsidRDefault="00CA0431" w:rsidP="00CA0431">
      <w:pPr>
        <w:pStyle w:val="BodyText"/>
        <w:rPr>
          <w:rFonts w:ascii="Arial" w:eastAsia="Arial" w:hAnsi="Arial" w:cs="Arial"/>
          <w:szCs w:val="20"/>
          <w:lang w:val="nl-NL"/>
        </w:rPr>
      </w:pPr>
      <w:r w:rsidRPr="130840D4">
        <w:rPr>
          <w:lang w:val="nl-NL"/>
        </w:rPr>
        <w:t xml:space="preserve">Gemeente Den Haag focust zich op het eerste deel van de “data pijplijn”, namelijk de extractie en voorverwerking van de bestaande 3D gegevens. </w:t>
      </w:r>
      <w:r w:rsidRPr="006B5BFC">
        <w:rPr>
          <w:lang w:val="nl-NL"/>
        </w:rPr>
        <w:t>Om deze gegevens in te winnen en te verwerken heeft de gemeente Den Haag CGI gevraagd een Proof of Concept</w:t>
      </w:r>
      <w:r>
        <w:rPr>
          <w:lang w:val="nl-NL"/>
        </w:rPr>
        <w:t xml:space="preserve"> (PoC)</w:t>
      </w:r>
      <w:r w:rsidRPr="006B5BFC">
        <w:rPr>
          <w:lang w:val="nl-NL"/>
        </w:rPr>
        <w:t xml:space="preserve"> uit te voeren.</w:t>
      </w:r>
      <w:r w:rsidRPr="01F08850">
        <w:rPr>
          <w:rFonts w:ascii="Arial" w:eastAsia="Arial" w:hAnsi="Arial" w:cs="Arial"/>
          <w:lang w:val="nl-NL"/>
        </w:rPr>
        <w:t xml:space="preserve"> </w:t>
      </w:r>
      <w:r>
        <w:rPr>
          <w:rFonts w:ascii="Arial" w:eastAsia="Arial" w:hAnsi="Arial" w:cs="Arial"/>
          <w:szCs w:val="20"/>
          <w:lang w:val="nl-NL"/>
        </w:rPr>
        <w:t>In het kader van deze PoC</w:t>
      </w:r>
      <w:r w:rsidRPr="130840D4">
        <w:rPr>
          <w:rFonts w:ascii="Arial" w:eastAsia="Arial" w:hAnsi="Arial" w:cs="Arial"/>
          <w:szCs w:val="20"/>
          <w:lang w:val="nl-NL"/>
        </w:rPr>
        <w:t xml:space="preserve"> streeft de gemeente ernaar om drie soorten gegevens op te nemen: BIM-modellen, puntenwolken en (potentieel) digitale beelden. Deze gegevens moeten vervolgens worden voorbewerkt in de regiekamer waarna de data kan worden doorgegeven aan het registratie component en uiteindelijk gebruikt kan worden.</w:t>
      </w:r>
      <w:r>
        <w:rPr>
          <w:rFonts w:ascii="Arial" w:eastAsia="Arial" w:hAnsi="Arial" w:cs="Arial"/>
          <w:szCs w:val="20"/>
          <w:lang w:val="nl-NL"/>
        </w:rPr>
        <w:t xml:space="preserve"> </w:t>
      </w:r>
    </w:p>
    <w:p w14:paraId="53E46ACB" w14:textId="596E06CD" w:rsidR="003D6795" w:rsidRDefault="00CA0431" w:rsidP="00CA0431">
      <w:pPr>
        <w:pStyle w:val="BodyText"/>
        <w:rPr>
          <w:lang w:val="nl-NL"/>
        </w:rPr>
      </w:pPr>
      <w:r>
        <w:rPr>
          <w:lang w:val="nl-NL"/>
        </w:rPr>
        <w:t>CGI heeft zich voor deze PoC</w:t>
      </w:r>
      <w:r w:rsidRPr="130840D4">
        <w:rPr>
          <w:lang w:val="nl-NL"/>
        </w:rPr>
        <w:t xml:space="preserve"> </w:t>
      </w:r>
      <w:r>
        <w:rPr>
          <w:lang w:val="nl-NL"/>
        </w:rPr>
        <w:t xml:space="preserve">gefocust </w:t>
      </w:r>
      <w:r w:rsidRPr="130840D4">
        <w:rPr>
          <w:lang w:val="nl-NL"/>
        </w:rPr>
        <w:t xml:space="preserve">op de </w:t>
      </w:r>
      <w:r>
        <w:rPr>
          <w:lang w:val="nl-NL"/>
        </w:rPr>
        <w:t>het verwerken van puntenwolken</w:t>
      </w:r>
      <w:r w:rsidRPr="130840D4">
        <w:rPr>
          <w:lang w:val="nl-NL"/>
        </w:rPr>
        <w:t>.</w:t>
      </w:r>
      <w:r>
        <w:rPr>
          <w:lang w:val="nl-NL"/>
        </w:rPr>
        <w:t xml:space="preserve"> </w:t>
      </w:r>
    </w:p>
    <w:p w14:paraId="223F746D" w14:textId="77777777" w:rsidR="00CA0431" w:rsidRDefault="00F76076" w:rsidP="00CA0431">
      <w:pPr>
        <w:pStyle w:val="Heading2"/>
        <w:rPr>
          <w:lang w:val="nl-NL"/>
        </w:rPr>
      </w:pPr>
      <w:bookmarkStart w:id="14" w:name="_Toc86672288"/>
      <w:bookmarkStart w:id="15" w:name="_Toc86674418"/>
      <w:bookmarkStart w:id="16" w:name="_Toc86674490"/>
      <w:bookmarkStart w:id="17" w:name="_Toc86695056"/>
      <w:bookmarkStart w:id="18" w:name="_Toc86700802"/>
      <w:bookmarkStart w:id="19" w:name="_Toc86701030"/>
      <w:bookmarkStart w:id="20" w:name="_Toc88748385"/>
      <w:r>
        <w:rPr>
          <w:lang w:val="nl-NL"/>
        </w:rPr>
        <w:t>Onderzoeksvraag</w:t>
      </w:r>
      <w:bookmarkEnd w:id="14"/>
      <w:bookmarkEnd w:id="15"/>
      <w:bookmarkEnd w:id="16"/>
      <w:bookmarkEnd w:id="17"/>
      <w:bookmarkEnd w:id="18"/>
      <w:bookmarkEnd w:id="19"/>
      <w:bookmarkEnd w:id="20"/>
    </w:p>
    <w:p w14:paraId="7762365D" w14:textId="7B433DD8" w:rsidR="00CA0431" w:rsidRDefault="00CA0431" w:rsidP="00CA0431">
      <w:pPr>
        <w:pStyle w:val="BodyText"/>
        <w:rPr>
          <w:lang w:val="nl-NL"/>
        </w:rPr>
      </w:pPr>
      <w:r w:rsidRPr="130840D4">
        <w:rPr>
          <w:lang w:val="nl-NL"/>
        </w:rPr>
        <w:t xml:space="preserve">De scope van deze </w:t>
      </w:r>
      <w:r>
        <w:rPr>
          <w:lang w:val="nl-NL"/>
        </w:rPr>
        <w:t>PoC</w:t>
      </w:r>
      <w:r w:rsidR="00F76076">
        <w:rPr>
          <w:lang w:val="nl-NL"/>
        </w:rPr>
        <w:t xml:space="preserve"> </w:t>
      </w:r>
      <w:r w:rsidR="00B6000E">
        <w:rPr>
          <w:lang w:val="nl-NL"/>
        </w:rPr>
        <w:t>is</w:t>
      </w:r>
      <w:r w:rsidRPr="130840D4">
        <w:rPr>
          <w:lang w:val="nl-NL"/>
        </w:rPr>
        <w:t xml:space="preserve"> het maken van een verwerkingsmodule voor puntenwolken die afkomstig zijn uit het vergunningsverleningsproces. </w:t>
      </w:r>
      <w:r>
        <w:rPr>
          <w:lang w:val="nl-NL"/>
        </w:rPr>
        <w:t xml:space="preserve">Het doel van </w:t>
      </w:r>
      <w:r w:rsidR="006108C9">
        <w:rPr>
          <w:lang w:val="nl-NL"/>
        </w:rPr>
        <w:t>deze</w:t>
      </w:r>
      <w:r>
        <w:rPr>
          <w:lang w:val="nl-NL"/>
        </w:rPr>
        <w:t xml:space="preserve"> module is het effectief kunnen werken met de puntenwolken bestanden</w:t>
      </w:r>
      <w:r w:rsidR="00F76076">
        <w:rPr>
          <w:lang w:val="nl-NL"/>
        </w:rPr>
        <w:t xml:space="preserve"> om op een automatische manier </w:t>
      </w:r>
      <w:r w:rsidR="00B6000E">
        <w:rPr>
          <w:lang w:val="nl-NL"/>
        </w:rPr>
        <w:t xml:space="preserve">oppervlaktes en volumes van </w:t>
      </w:r>
      <w:r w:rsidR="00F76076">
        <w:rPr>
          <w:lang w:val="nl-NL"/>
        </w:rPr>
        <w:t>ruimtes</w:t>
      </w:r>
      <w:r w:rsidR="00B6000E">
        <w:rPr>
          <w:lang w:val="nl-NL"/>
        </w:rPr>
        <w:t xml:space="preserve"> te kunnen bepalen</w:t>
      </w:r>
      <w:r>
        <w:rPr>
          <w:lang w:val="nl-NL"/>
        </w:rPr>
        <w:t xml:space="preserve">. </w:t>
      </w:r>
      <w:r w:rsidRPr="130840D4">
        <w:rPr>
          <w:lang w:val="nl-NL"/>
        </w:rPr>
        <w:t>De focus ligt hierbij op het verwerken van puntenwolken van bestaande gebouwen m</w:t>
      </w:r>
      <w:r w:rsidR="00CD64EC">
        <w:rPr>
          <w:lang w:val="nl-NL"/>
        </w:rPr>
        <w:t>et bettrekking tot</w:t>
      </w:r>
      <w:r w:rsidRPr="130840D4">
        <w:rPr>
          <w:lang w:val="nl-NL"/>
        </w:rPr>
        <w:t xml:space="preserve"> onroerende zaken en het beoordelen van een aanvraag voor een bouwvergunning. Dit leidt tot de volgende onderzoeksvraag: </w:t>
      </w:r>
    </w:p>
    <w:p w14:paraId="7E9D605B" w14:textId="2CE41A01" w:rsidR="00D4474F" w:rsidRPr="00D4474F" w:rsidRDefault="00CA0431" w:rsidP="00CA0431">
      <w:pPr>
        <w:spacing w:after="160" w:line="257" w:lineRule="auto"/>
        <w:rPr>
          <w:rFonts w:ascii="Arial" w:eastAsia="Arial" w:hAnsi="Arial" w:cs="Arial"/>
          <w:i/>
          <w:iCs/>
          <w:szCs w:val="20"/>
          <w:lang w:val="nl-NL"/>
        </w:rPr>
      </w:pPr>
      <w:r w:rsidRPr="3480EB32">
        <w:rPr>
          <w:i/>
          <w:iCs/>
          <w:lang w:val="nl-NL"/>
        </w:rPr>
        <w:t xml:space="preserve">“Is het mogelijk om uit een ingewonnen puntenwolk automatisch de (object)afmetingen van gebouwen te extraheren </w:t>
      </w:r>
      <w:r w:rsidRPr="3480EB32">
        <w:rPr>
          <w:rFonts w:ascii="Arial" w:eastAsia="Arial" w:hAnsi="Arial" w:cs="Arial"/>
          <w:i/>
          <w:iCs/>
          <w:szCs w:val="20"/>
          <w:lang w:val="nl-NL"/>
        </w:rPr>
        <w:t>ten behoeve van het taxatieproces van de WOZ en/of het beoordelen van een bouwvergunning?”</w:t>
      </w:r>
    </w:p>
    <w:p w14:paraId="3C1CE7DC" w14:textId="5E96BA3E" w:rsidR="00D4474F" w:rsidRPr="00A06581" w:rsidRDefault="00D4474F" w:rsidP="00D4474F">
      <w:pPr>
        <w:pStyle w:val="Heading2"/>
        <w:rPr>
          <w:lang w:val="nl-NL"/>
        </w:rPr>
      </w:pPr>
      <w:bookmarkStart w:id="21" w:name="_Toc88748386"/>
      <w:r w:rsidRPr="00A06581">
        <w:rPr>
          <w:lang w:val="nl-NL"/>
        </w:rPr>
        <w:t>Deep</w:t>
      </w:r>
      <w:r w:rsidR="00016A40" w:rsidRPr="00A06581">
        <w:rPr>
          <w:lang w:val="nl-NL"/>
        </w:rPr>
        <w:t xml:space="preserve"> Dive</w:t>
      </w:r>
      <w:bookmarkEnd w:id="21"/>
    </w:p>
    <w:p w14:paraId="6E1D38A4" w14:textId="3CE6F44C" w:rsidR="00D4474F" w:rsidRPr="00FD0B6D" w:rsidRDefault="0049706E" w:rsidP="00692821">
      <w:pPr>
        <w:pStyle w:val="BodyText"/>
        <w:rPr>
          <w:lang w:val="nl-NL"/>
        </w:rPr>
      </w:pPr>
      <w:r w:rsidRPr="00FD0B6D">
        <w:rPr>
          <w:lang w:val="nl-NL"/>
        </w:rPr>
        <w:t>In de beginfase van het onderzoek is een deep-dive georganiseerd met een aantal stakeholders. Deze stakehold</w:t>
      </w:r>
      <w:r w:rsidR="0085466B">
        <w:rPr>
          <w:lang w:val="nl-NL"/>
        </w:rPr>
        <w:t>ers zijn eigenaar van (een deel</w:t>
      </w:r>
      <w:r w:rsidRPr="00FD0B6D">
        <w:rPr>
          <w:lang w:val="nl-NL"/>
        </w:rPr>
        <w:t xml:space="preserve"> van</w:t>
      </w:r>
      <w:r w:rsidR="0085466B">
        <w:rPr>
          <w:lang w:val="nl-NL"/>
        </w:rPr>
        <w:t>)</w:t>
      </w:r>
      <w:r w:rsidRPr="00FD0B6D">
        <w:rPr>
          <w:lang w:val="nl-NL"/>
        </w:rPr>
        <w:t xml:space="preserve"> de use-cases zoals gespecificeerd in de uitvraag. De stake-holders gaven een gedetailleerd inzicht in de relatie van de use-case</w:t>
      </w:r>
      <w:r w:rsidR="00A06581">
        <w:rPr>
          <w:lang w:val="nl-NL"/>
        </w:rPr>
        <w:t>s</w:t>
      </w:r>
      <w:r w:rsidRPr="00FD0B6D">
        <w:rPr>
          <w:lang w:val="nl-NL"/>
        </w:rPr>
        <w:t xml:space="preserve"> met dit onderzoek. </w:t>
      </w:r>
    </w:p>
    <w:p w14:paraId="04F5F5CD" w14:textId="1102344A" w:rsidR="004224B4" w:rsidRDefault="004224B4" w:rsidP="00692821">
      <w:pPr>
        <w:pStyle w:val="BodyText"/>
        <w:rPr>
          <w:lang w:val="nl-NL"/>
        </w:rPr>
      </w:pPr>
      <w:r w:rsidRPr="00FD0B6D">
        <w:rPr>
          <w:lang w:val="nl-NL"/>
        </w:rPr>
        <w:t>Vanuit de u</w:t>
      </w:r>
      <w:r w:rsidR="00835B0F">
        <w:rPr>
          <w:lang w:val="nl-NL"/>
        </w:rPr>
        <w:t>se-case WOZ kwam er veel detail</w:t>
      </w:r>
      <w:r w:rsidRPr="00FD0B6D">
        <w:rPr>
          <w:lang w:val="nl-NL"/>
        </w:rPr>
        <w:t xml:space="preserve">informatie over het inwinningsproces. </w:t>
      </w:r>
      <w:r w:rsidR="00FD0B6D" w:rsidRPr="00FD0B6D">
        <w:rPr>
          <w:lang w:val="nl-NL"/>
        </w:rPr>
        <w:t>De</w:t>
      </w:r>
      <w:r w:rsidRPr="00FD0B6D">
        <w:rPr>
          <w:lang w:val="nl-NL"/>
        </w:rPr>
        <w:t xml:space="preserve"> bestaande informatie vanuit de basisregistraties, bouwtekeni</w:t>
      </w:r>
      <w:r w:rsidR="00692821">
        <w:rPr>
          <w:lang w:val="nl-NL"/>
        </w:rPr>
        <w:t xml:space="preserve">ngen en dossiers voeden het WOZ taxatie </w:t>
      </w:r>
      <w:r w:rsidRPr="00FD0B6D">
        <w:rPr>
          <w:lang w:val="nl-NL"/>
        </w:rPr>
        <w:t xml:space="preserve">proces. </w:t>
      </w:r>
      <w:r w:rsidR="00692821">
        <w:rPr>
          <w:lang w:val="nl-NL"/>
        </w:rPr>
        <w:t>E</w:t>
      </w:r>
      <w:r w:rsidRPr="00FD0B6D">
        <w:rPr>
          <w:lang w:val="nl-NL"/>
        </w:rPr>
        <w:t>en puntenwolkscan</w:t>
      </w:r>
      <w:r w:rsidR="00692821">
        <w:rPr>
          <w:lang w:val="nl-NL"/>
        </w:rPr>
        <w:t xml:space="preserve"> is pas het laatste redmiddel</w:t>
      </w:r>
      <w:r w:rsidRPr="00FD0B6D">
        <w:rPr>
          <w:lang w:val="nl-NL"/>
        </w:rPr>
        <w:t>. Die situatie komt niet veel voor want een WOZ ambtenaar mag niet zomaar een woning betreden</w:t>
      </w:r>
      <w:r w:rsidR="00692821">
        <w:rPr>
          <w:lang w:val="nl-NL"/>
        </w:rPr>
        <w:t xml:space="preserve"> om bijvoorbeeld een scan te maken</w:t>
      </w:r>
      <w:r w:rsidRPr="00FD0B6D">
        <w:rPr>
          <w:lang w:val="nl-NL"/>
        </w:rPr>
        <w:t>, en als deze een woning betreed</w:t>
      </w:r>
      <w:r w:rsidR="00A06581">
        <w:rPr>
          <w:lang w:val="nl-NL"/>
        </w:rPr>
        <w:t>t</w:t>
      </w:r>
      <w:r w:rsidRPr="00FD0B6D">
        <w:rPr>
          <w:lang w:val="nl-NL"/>
        </w:rPr>
        <w:t xml:space="preserve"> neemt deze zelf de </w:t>
      </w:r>
      <w:r w:rsidR="00692821">
        <w:rPr>
          <w:lang w:val="nl-NL"/>
        </w:rPr>
        <w:t xml:space="preserve">bestaande </w:t>
      </w:r>
      <w:r w:rsidRPr="00FD0B6D">
        <w:rPr>
          <w:lang w:val="nl-NL"/>
        </w:rPr>
        <w:t xml:space="preserve">metingen mee en signaleert de veranderingen en meet deze </w:t>
      </w:r>
      <w:r w:rsidR="00692821">
        <w:rPr>
          <w:lang w:val="nl-NL"/>
        </w:rPr>
        <w:t xml:space="preserve">handmatig </w:t>
      </w:r>
      <w:r w:rsidRPr="00FD0B6D">
        <w:rPr>
          <w:lang w:val="nl-NL"/>
        </w:rPr>
        <w:t>bij.</w:t>
      </w:r>
      <w:r w:rsidR="00A9439F">
        <w:rPr>
          <w:lang w:val="nl-NL"/>
        </w:rPr>
        <w:t xml:space="preserve"> Een blinde vlek van de basisregistraties is de verandering die voortkomt uit vergunningvrij bouwen</w:t>
      </w:r>
      <w:r w:rsidR="00692821">
        <w:rPr>
          <w:lang w:val="nl-NL"/>
        </w:rPr>
        <w:t>. Deze</w:t>
      </w:r>
      <w:r w:rsidR="00835B0F">
        <w:rPr>
          <w:lang w:val="nl-NL"/>
        </w:rPr>
        <w:t xml:space="preserve"> veranderingen</w:t>
      </w:r>
      <w:r w:rsidR="00692821">
        <w:rPr>
          <w:lang w:val="nl-NL"/>
        </w:rPr>
        <w:t xml:space="preserve"> worden niet gesignaleerd. Er w</w:t>
      </w:r>
      <w:r w:rsidR="00835B0F">
        <w:rPr>
          <w:lang w:val="nl-NL"/>
        </w:rPr>
        <w:t>e</w:t>
      </w:r>
      <w:r w:rsidR="00692821">
        <w:rPr>
          <w:lang w:val="nl-NL"/>
        </w:rPr>
        <w:t>rden veel creatieve ideeën besproken over mogelijke signalen voor vergunningvrije bouw zoals het kappen van een boom of de aanvraag van een afvalcontainer of zelfs het scrapen van Funda. Dit ligt buiten de scope van dit onderzoek.</w:t>
      </w:r>
    </w:p>
    <w:p w14:paraId="7E37D778" w14:textId="51A3B565" w:rsidR="00FD0B6D" w:rsidRDefault="00FD0B6D" w:rsidP="00692821">
      <w:pPr>
        <w:pStyle w:val="BodyText"/>
        <w:rPr>
          <w:lang w:val="nl-NL"/>
        </w:rPr>
      </w:pPr>
      <w:r>
        <w:rPr>
          <w:lang w:val="nl-NL"/>
        </w:rPr>
        <w:t>Ook is er gesproken over vergunningen. Hierbij is er een duidelijk verschil tussen vergunningvrij en</w:t>
      </w:r>
      <w:r w:rsidR="00A06581">
        <w:rPr>
          <w:lang w:val="nl-NL"/>
        </w:rPr>
        <w:t xml:space="preserve"> niet vergunning</w:t>
      </w:r>
      <w:r w:rsidR="00D00132">
        <w:rPr>
          <w:lang w:val="nl-NL"/>
        </w:rPr>
        <w:t>vrije wijzigingen</w:t>
      </w:r>
      <w:r>
        <w:rPr>
          <w:lang w:val="nl-NL"/>
        </w:rPr>
        <w:t>.</w:t>
      </w:r>
      <w:r w:rsidR="00D00132">
        <w:rPr>
          <w:lang w:val="nl-NL"/>
        </w:rPr>
        <w:t xml:space="preserve"> </w:t>
      </w:r>
      <w:r w:rsidR="00692821">
        <w:rPr>
          <w:lang w:val="nl-NL"/>
        </w:rPr>
        <w:t>Het vergunning</w:t>
      </w:r>
      <w:r w:rsidR="00835B0F">
        <w:rPr>
          <w:lang w:val="nl-NL"/>
        </w:rPr>
        <w:t>s</w:t>
      </w:r>
      <w:r w:rsidR="00692821">
        <w:rPr>
          <w:lang w:val="nl-NL"/>
        </w:rPr>
        <w:t xml:space="preserve">proces begint bij de </w:t>
      </w:r>
      <w:r w:rsidR="00AD27C8">
        <w:rPr>
          <w:lang w:val="nl-NL"/>
        </w:rPr>
        <w:t>bouw</w:t>
      </w:r>
      <w:r w:rsidR="00692821">
        <w:rPr>
          <w:lang w:val="nl-NL"/>
        </w:rPr>
        <w:t>aanvraag. Deze activiteit wordt dan via een lijst gechec</w:t>
      </w:r>
      <w:r w:rsidR="00AD27C8">
        <w:rPr>
          <w:lang w:val="nl-NL"/>
        </w:rPr>
        <w:t xml:space="preserve">kt en waar nodig verder doorgezet naar adviseurs zoals de brandweer. </w:t>
      </w:r>
      <w:r w:rsidR="00D11F82">
        <w:rPr>
          <w:lang w:val="nl-NL"/>
        </w:rPr>
        <w:t>Hierop volgt dan ee</w:t>
      </w:r>
      <w:r w:rsidR="00A06581">
        <w:rPr>
          <w:lang w:val="nl-NL"/>
        </w:rPr>
        <w:t>n besluit tot vergunning. H</w:t>
      </w:r>
      <w:r w:rsidR="00D11F82">
        <w:rPr>
          <w:lang w:val="nl-NL"/>
        </w:rPr>
        <w:t>et kan ook voorkomen dat er vergunningvrij kan worden gebouwd en dat de gemeente dus wel op de hoogte is gesteld, maar dat de wijziging niet wordt doorgevoerd.</w:t>
      </w:r>
    </w:p>
    <w:p w14:paraId="7986A3B9" w14:textId="54636962" w:rsidR="00B9170B" w:rsidRPr="00FD0B6D" w:rsidRDefault="00B9170B" w:rsidP="00692821">
      <w:pPr>
        <w:pStyle w:val="BodyText"/>
        <w:rPr>
          <w:lang w:val="nl-NL"/>
        </w:rPr>
      </w:pPr>
      <w:r>
        <w:rPr>
          <w:lang w:val="nl-NL"/>
        </w:rPr>
        <w:t>Verder is er nog gesproken over de Samenhangende Objectenregistratie (SOR)</w:t>
      </w:r>
      <w:r w:rsidR="003A0D2A">
        <w:rPr>
          <w:lang w:val="nl-NL"/>
        </w:rPr>
        <w:t xml:space="preserve">. </w:t>
      </w:r>
      <w:r w:rsidR="000F12B4">
        <w:rPr>
          <w:lang w:val="nl-NL"/>
        </w:rPr>
        <w:t>Deze moet up-to-date worden gehouden met de laatste informatie en dan het liefst automatisch gevuld. Maar hoe bepaal je of deze automatisch doorvoert, en wie vertrouw je? Registratie op een volautomatische manier met feitelijke informatie kan hier helpen met een keuze te maken of om verschillen te signaleren.</w:t>
      </w:r>
    </w:p>
    <w:p w14:paraId="36EBC7E2" w14:textId="21020DC4" w:rsidR="00D4474F" w:rsidRPr="00D4474F" w:rsidRDefault="00D4474F" w:rsidP="00D4474F">
      <w:pPr>
        <w:spacing w:before="100" w:beforeAutospacing="1" w:after="100" w:afterAutospacing="1" w:line="240" w:lineRule="auto"/>
        <w:rPr>
          <w:rFonts w:ascii="Segoe UI" w:eastAsia="Times New Roman" w:hAnsi="Segoe UI" w:cs="Segoe UI"/>
          <w:color w:val="000000"/>
          <w:sz w:val="21"/>
          <w:szCs w:val="21"/>
          <w:lang w:val="nl-NL" w:eastAsia="nl-NL"/>
        </w:rPr>
      </w:pPr>
    </w:p>
    <w:p w14:paraId="77794261" w14:textId="5E09D9F3" w:rsidR="00CA0431" w:rsidRDefault="00CA0431" w:rsidP="00CA0431">
      <w:pPr>
        <w:pStyle w:val="Heading2"/>
        <w:rPr>
          <w:lang w:val="nl-NL"/>
        </w:rPr>
      </w:pPr>
      <w:bookmarkStart w:id="22" w:name="_Toc86672289"/>
      <w:bookmarkStart w:id="23" w:name="_Toc86674419"/>
      <w:bookmarkStart w:id="24" w:name="_Toc86674491"/>
      <w:bookmarkStart w:id="25" w:name="_Toc86695057"/>
      <w:bookmarkStart w:id="26" w:name="_Toc86700803"/>
      <w:bookmarkStart w:id="27" w:name="_Toc86701031"/>
      <w:bookmarkStart w:id="28" w:name="_Toc88748387"/>
      <w:r>
        <w:rPr>
          <w:lang w:val="nl-NL"/>
        </w:rPr>
        <w:t>Over</w:t>
      </w:r>
      <w:r w:rsidR="00CD64EC">
        <w:rPr>
          <w:lang w:val="nl-NL"/>
        </w:rPr>
        <w:t>zicht</w:t>
      </w:r>
      <w:r>
        <w:rPr>
          <w:lang w:val="nl-NL"/>
        </w:rPr>
        <w:t xml:space="preserve"> oplossing</w:t>
      </w:r>
      <w:bookmarkEnd w:id="22"/>
      <w:bookmarkEnd w:id="23"/>
      <w:bookmarkEnd w:id="24"/>
      <w:bookmarkEnd w:id="25"/>
      <w:bookmarkEnd w:id="26"/>
      <w:bookmarkEnd w:id="27"/>
      <w:bookmarkEnd w:id="28"/>
    </w:p>
    <w:p w14:paraId="01F48DDC" w14:textId="45CE87CA" w:rsidR="00CA0431" w:rsidRPr="00CA0431" w:rsidRDefault="00FA7A77" w:rsidP="00CA0431">
      <w:pPr>
        <w:pStyle w:val="BodyText"/>
        <w:rPr>
          <w:lang w:val="nl-NL"/>
        </w:rPr>
      </w:pPr>
      <w:r>
        <w:rPr>
          <w:lang w:val="nl-NL"/>
        </w:rPr>
        <w:t xml:space="preserve">In de aanbieding heeft CGI een overzicht van de beoogde oplossing getoond. </w:t>
      </w:r>
      <w:r w:rsidR="00CA0431">
        <w:rPr>
          <w:lang w:val="nl-NL"/>
        </w:rPr>
        <w:t xml:space="preserve">In </w:t>
      </w:r>
      <w:r w:rsidR="00397C26">
        <w:rPr>
          <w:lang w:val="nl-NL"/>
        </w:rPr>
        <w:fldChar w:fldCharType="begin"/>
      </w:r>
      <w:r w:rsidR="00397C26">
        <w:rPr>
          <w:lang w:val="nl-NL"/>
        </w:rPr>
        <w:instrText xml:space="preserve"> REF _Ref83215478 \h </w:instrText>
      </w:r>
      <w:r w:rsidR="00397C26">
        <w:rPr>
          <w:lang w:val="nl-NL"/>
        </w:rPr>
      </w:r>
      <w:r w:rsidR="00397C26">
        <w:rPr>
          <w:lang w:val="nl-NL"/>
        </w:rPr>
        <w:fldChar w:fldCharType="separate"/>
      </w:r>
      <w:r w:rsidR="00397C26" w:rsidRPr="00397C26">
        <w:rPr>
          <w:lang w:val="nl-NL"/>
        </w:rPr>
        <w:t xml:space="preserve">Figuur </w:t>
      </w:r>
      <w:r w:rsidR="00397C26" w:rsidRPr="00397C26">
        <w:rPr>
          <w:noProof/>
          <w:lang w:val="nl-NL"/>
        </w:rPr>
        <w:t>1</w:t>
      </w:r>
      <w:r w:rsidR="00397C26">
        <w:rPr>
          <w:lang w:val="nl-NL"/>
        </w:rPr>
        <w:fldChar w:fldCharType="end"/>
      </w:r>
      <w:r w:rsidR="009423ED">
        <w:rPr>
          <w:lang w:val="nl-NL"/>
        </w:rPr>
        <w:t xml:space="preserve"> </w:t>
      </w:r>
      <w:r w:rsidR="0005582A">
        <w:rPr>
          <w:lang w:val="nl-NL"/>
        </w:rPr>
        <w:t>is</w:t>
      </w:r>
      <w:r>
        <w:rPr>
          <w:lang w:val="nl-NL"/>
        </w:rPr>
        <w:t xml:space="preserve"> de oplossing</w:t>
      </w:r>
      <w:r w:rsidR="0005582A">
        <w:rPr>
          <w:lang w:val="nl-NL"/>
        </w:rPr>
        <w:t xml:space="preserve"> gevisualiseerd</w:t>
      </w:r>
      <w:r>
        <w:rPr>
          <w:lang w:val="nl-NL"/>
        </w:rPr>
        <w:t xml:space="preserve"> zoals deze daadwerkelijk is toegepast tijdens de PoC door het iAMLAB team. </w:t>
      </w:r>
      <w:r w:rsidR="0005582A">
        <w:rPr>
          <w:lang w:val="nl-NL"/>
        </w:rPr>
        <w:t>Hierin zijn</w:t>
      </w:r>
      <w:r>
        <w:rPr>
          <w:lang w:val="nl-NL"/>
        </w:rPr>
        <w:t xml:space="preserve"> de </w:t>
      </w:r>
      <w:r w:rsidR="009423ED">
        <w:rPr>
          <w:lang w:val="nl-NL"/>
        </w:rPr>
        <w:t xml:space="preserve">verschillende stappen van de applicatie zichtbaar. </w:t>
      </w:r>
      <w:r w:rsidR="00A910D8">
        <w:rPr>
          <w:lang w:val="nl-NL"/>
        </w:rPr>
        <w:t xml:space="preserve">In hoofdstuk 2 </w:t>
      </w:r>
      <w:r w:rsidR="0005582A">
        <w:rPr>
          <w:lang w:val="nl-NL"/>
        </w:rPr>
        <w:t>worden</w:t>
      </w:r>
      <w:r>
        <w:rPr>
          <w:lang w:val="nl-NL"/>
        </w:rPr>
        <w:t xml:space="preserve"> de verschillende stappen </w:t>
      </w:r>
      <w:r w:rsidR="00F72F7D">
        <w:rPr>
          <w:lang w:val="nl-NL"/>
        </w:rPr>
        <w:t xml:space="preserve">in </w:t>
      </w:r>
      <w:r w:rsidR="0081044E">
        <w:rPr>
          <w:lang w:val="nl-NL"/>
        </w:rPr>
        <w:t xml:space="preserve">meer </w:t>
      </w:r>
      <w:r w:rsidR="00F72F7D">
        <w:rPr>
          <w:lang w:val="nl-NL"/>
        </w:rPr>
        <w:t>detail besproken</w:t>
      </w:r>
      <w:r w:rsidR="00F72F7D" w:rsidRPr="00ED6449">
        <w:rPr>
          <w:lang w:val="nl-NL"/>
        </w:rPr>
        <w:t>.</w:t>
      </w:r>
      <w:r w:rsidR="00A70979">
        <w:rPr>
          <w:lang w:val="nl-NL"/>
        </w:rPr>
        <w:t xml:space="preserve"> In hoofdstuk 5.4</w:t>
      </w:r>
      <w:r w:rsidR="00ED6449" w:rsidRPr="00ED6449">
        <w:rPr>
          <w:lang w:val="nl-NL"/>
        </w:rPr>
        <w:t xml:space="preserve"> </w:t>
      </w:r>
      <w:r w:rsidR="00D4474F" w:rsidRPr="00ED6449">
        <w:rPr>
          <w:lang w:val="nl-NL"/>
        </w:rPr>
        <w:t>wordt beschreven waarom bij bepaalde stappen afgeweken is van het originele plan van aanpak.</w:t>
      </w:r>
      <w:r w:rsidR="00D4474F">
        <w:rPr>
          <w:lang w:val="nl-NL"/>
        </w:rPr>
        <w:t xml:space="preserve"> </w:t>
      </w:r>
    </w:p>
    <w:p w14:paraId="1DF2E5E6" w14:textId="131E5EFF" w:rsidR="00871C06" w:rsidRDefault="003C3591" w:rsidP="00871C06">
      <w:pPr>
        <w:pStyle w:val="FigureHeading"/>
        <w:rPr>
          <w:lang w:val="nl-NL"/>
        </w:rPr>
      </w:pPr>
      <w:r>
        <w:rPr>
          <w:noProof/>
          <w:lang w:val="nl-NL" w:eastAsia="nl-NL"/>
        </w:rPr>
        <w:drawing>
          <wp:inline distT="0" distB="0" distL="0" distR="0" wp14:anchorId="060C22D0" wp14:editId="74E42B52">
            <wp:extent cx="6251167" cy="329045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3228" cy="3328386"/>
                    </a:xfrm>
                    <a:prstGeom prst="rect">
                      <a:avLst/>
                    </a:prstGeom>
                    <a:noFill/>
                  </pic:spPr>
                </pic:pic>
              </a:graphicData>
            </a:graphic>
          </wp:inline>
        </w:drawing>
      </w:r>
    </w:p>
    <w:p w14:paraId="36981E2A" w14:textId="1FE3D7F2" w:rsidR="009423ED" w:rsidRDefault="00397C26" w:rsidP="009423ED">
      <w:pPr>
        <w:pStyle w:val="Caption"/>
        <w:rPr>
          <w:lang w:val="nl-NL"/>
        </w:rPr>
      </w:pPr>
      <w:bookmarkStart w:id="29" w:name="_Ref86660295"/>
      <w:r w:rsidRPr="3D37D1BE">
        <w:rPr>
          <w:lang w:val="nl-NL"/>
        </w:rPr>
        <w:t xml:space="preserve">Figuur </w:t>
      </w:r>
      <w:r>
        <w:fldChar w:fldCharType="begin"/>
      </w:r>
      <w:r w:rsidRPr="3D37D1BE">
        <w:rPr>
          <w:lang w:val="nl-NL"/>
        </w:rPr>
        <w:instrText xml:space="preserve"> SEQ Figuur \* ARABIC </w:instrText>
      </w:r>
      <w:r>
        <w:fldChar w:fldCharType="separate"/>
      </w:r>
      <w:r w:rsidR="00A06581">
        <w:rPr>
          <w:noProof/>
          <w:lang w:val="nl-NL"/>
        </w:rPr>
        <w:t>1</w:t>
      </w:r>
      <w:r>
        <w:fldChar w:fldCharType="end"/>
      </w:r>
      <w:bookmarkEnd w:id="29"/>
      <w:r w:rsidRPr="3D37D1BE">
        <w:rPr>
          <w:lang w:val="nl-NL"/>
        </w:rPr>
        <w:t>: Een overzicht van de o</w:t>
      </w:r>
      <w:r w:rsidR="00101CF6">
        <w:rPr>
          <w:lang w:val="nl-NL"/>
        </w:rPr>
        <w:t>plossing</w:t>
      </w:r>
      <w:r w:rsidRPr="3D37D1BE">
        <w:rPr>
          <w:lang w:val="nl-NL"/>
        </w:rPr>
        <w:t>.</w:t>
      </w:r>
      <w:r w:rsidR="002E498D">
        <w:rPr>
          <w:lang w:val="nl-NL"/>
        </w:rPr>
        <w:t xml:space="preserve"> </w:t>
      </w:r>
      <w:r w:rsidR="001110AF">
        <w:rPr>
          <w:lang w:val="nl-NL"/>
        </w:rPr>
        <w:br/>
        <w:t xml:space="preserve">*Op dit moment is de output nog niet in CityGML/CityJSON. Zie ook hoofdstuk </w:t>
      </w:r>
      <w:r w:rsidR="001110AF">
        <w:rPr>
          <w:lang w:val="nl-NL"/>
        </w:rPr>
        <w:fldChar w:fldCharType="begin"/>
      </w:r>
      <w:r w:rsidR="001110AF">
        <w:rPr>
          <w:lang w:val="nl-NL"/>
        </w:rPr>
        <w:instrText xml:space="preserve"> REF _Ref86662080 \r \h </w:instrText>
      </w:r>
      <w:r w:rsidR="001110AF">
        <w:rPr>
          <w:lang w:val="nl-NL"/>
        </w:rPr>
      </w:r>
      <w:r w:rsidR="001110AF">
        <w:rPr>
          <w:lang w:val="nl-NL"/>
        </w:rPr>
        <w:fldChar w:fldCharType="separate"/>
      </w:r>
      <w:r w:rsidR="001110AF">
        <w:rPr>
          <w:lang w:val="nl-NL"/>
        </w:rPr>
        <w:t>2.3</w:t>
      </w:r>
      <w:r w:rsidR="001110AF">
        <w:rPr>
          <w:lang w:val="nl-NL"/>
        </w:rPr>
        <w:fldChar w:fldCharType="end"/>
      </w:r>
      <w:r w:rsidR="001110AF">
        <w:rPr>
          <w:lang w:val="nl-NL"/>
        </w:rPr>
        <w:t xml:space="preserve">.  </w:t>
      </w:r>
    </w:p>
    <w:p w14:paraId="4C3FE5B7" w14:textId="77777777" w:rsidR="00D4474F" w:rsidRPr="00D4474F" w:rsidRDefault="00D4474F" w:rsidP="00D4474F">
      <w:pPr>
        <w:rPr>
          <w:lang w:val="nl-NL"/>
        </w:rPr>
      </w:pPr>
    </w:p>
    <w:p w14:paraId="07376564" w14:textId="12D7C368" w:rsidR="00A04444" w:rsidRDefault="00A04444" w:rsidP="00A04444">
      <w:pPr>
        <w:pStyle w:val="Heading2"/>
        <w:rPr>
          <w:lang w:val="nl-NL"/>
        </w:rPr>
      </w:pPr>
      <w:bookmarkStart w:id="30" w:name="_Toc86672290"/>
      <w:bookmarkStart w:id="31" w:name="_Toc86674420"/>
      <w:bookmarkStart w:id="32" w:name="_Toc86674492"/>
      <w:bookmarkStart w:id="33" w:name="_Toc86695058"/>
      <w:bookmarkStart w:id="34" w:name="_Toc86700804"/>
      <w:bookmarkStart w:id="35" w:name="_Toc86701032"/>
      <w:bookmarkStart w:id="36" w:name="_Toc88748388"/>
      <w:r>
        <w:rPr>
          <w:lang w:val="nl-NL"/>
        </w:rPr>
        <w:t>Gebruik applicatie</w:t>
      </w:r>
      <w:bookmarkEnd w:id="30"/>
      <w:bookmarkEnd w:id="31"/>
      <w:bookmarkEnd w:id="32"/>
      <w:bookmarkEnd w:id="33"/>
      <w:bookmarkEnd w:id="34"/>
      <w:bookmarkEnd w:id="35"/>
      <w:bookmarkEnd w:id="36"/>
    </w:p>
    <w:p w14:paraId="626E4EFA" w14:textId="2BB44532" w:rsidR="00A04444" w:rsidRDefault="003C3591">
      <w:pPr>
        <w:spacing w:after="160" w:line="259" w:lineRule="auto"/>
        <w:rPr>
          <w:lang w:val="nl-NL"/>
        </w:rPr>
      </w:pPr>
      <w:r>
        <w:rPr>
          <w:lang w:val="nl-NL"/>
        </w:rPr>
        <w:t xml:space="preserve">De </w:t>
      </w:r>
      <w:r w:rsidR="0081044E">
        <w:rPr>
          <w:lang w:val="nl-NL"/>
        </w:rPr>
        <w:t>ontwikkelde</w:t>
      </w:r>
      <w:r>
        <w:rPr>
          <w:lang w:val="nl-NL"/>
        </w:rPr>
        <w:t xml:space="preserve"> code is in een .zip bestand aan de gemeente Den Haag geleverd. Hier bevinden zich ook de Readme</w:t>
      </w:r>
      <w:r w:rsidR="00CD64EC">
        <w:rPr>
          <w:lang w:val="nl-NL"/>
        </w:rPr>
        <w:t>.md</w:t>
      </w:r>
      <w:r>
        <w:rPr>
          <w:lang w:val="nl-NL"/>
        </w:rPr>
        <w:t xml:space="preserve"> bestanden waarin wordt uitgelegd hoe de code </w:t>
      </w:r>
      <w:r w:rsidR="00CD64EC">
        <w:rPr>
          <w:lang w:val="nl-NL"/>
        </w:rPr>
        <w:t>moet</w:t>
      </w:r>
      <w:r>
        <w:rPr>
          <w:lang w:val="nl-NL"/>
        </w:rPr>
        <w:t xml:space="preserve"> worden gebruik</w:t>
      </w:r>
      <w:r w:rsidR="00F72F7D">
        <w:rPr>
          <w:lang w:val="nl-NL"/>
        </w:rPr>
        <w:t>t</w:t>
      </w:r>
      <w:r>
        <w:rPr>
          <w:lang w:val="nl-NL"/>
        </w:rPr>
        <w:t xml:space="preserve">. Op deze manier kan de gemeente zelf </w:t>
      </w:r>
      <w:r w:rsidR="00FA7A77">
        <w:rPr>
          <w:lang w:val="nl-NL"/>
        </w:rPr>
        <w:t xml:space="preserve">de </w:t>
      </w:r>
      <w:r>
        <w:rPr>
          <w:lang w:val="nl-NL"/>
        </w:rPr>
        <w:t xml:space="preserve">pipeline opzetten en aanpassingen </w:t>
      </w:r>
      <w:r w:rsidR="00FA7A77">
        <w:rPr>
          <w:lang w:val="nl-NL"/>
        </w:rPr>
        <w:t xml:space="preserve">doorvoeren </w:t>
      </w:r>
      <w:r>
        <w:rPr>
          <w:lang w:val="nl-NL"/>
        </w:rPr>
        <w:t xml:space="preserve">aan de code. </w:t>
      </w:r>
    </w:p>
    <w:p w14:paraId="794F529E" w14:textId="7ACD4A00" w:rsidR="003C3591" w:rsidRDefault="00F72F7D">
      <w:pPr>
        <w:spacing w:after="160" w:line="259" w:lineRule="auto"/>
        <w:rPr>
          <w:lang w:val="nl-NL"/>
        </w:rPr>
      </w:pPr>
      <w:r>
        <w:rPr>
          <w:lang w:val="nl-NL"/>
        </w:rPr>
        <w:t>CGI heeft daarnaast een</w:t>
      </w:r>
      <w:r w:rsidR="003C3591">
        <w:rPr>
          <w:lang w:val="nl-NL"/>
        </w:rPr>
        <w:t xml:space="preserve"> frontend ontwikkeld waar</w:t>
      </w:r>
      <w:r w:rsidR="00FA7A77">
        <w:rPr>
          <w:lang w:val="nl-NL"/>
        </w:rPr>
        <w:t xml:space="preserve">mee op een laagdrempelige en gebruiksvriendelijke manier </w:t>
      </w:r>
      <w:r w:rsidR="003C3591">
        <w:rPr>
          <w:lang w:val="nl-NL"/>
        </w:rPr>
        <w:t xml:space="preserve">de pipeline automatisch </w:t>
      </w:r>
      <w:r>
        <w:rPr>
          <w:lang w:val="nl-NL"/>
        </w:rPr>
        <w:t>wordt aangeroepen</w:t>
      </w:r>
      <w:r w:rsidR="003C3591">
        <w:rPr>
          <w:lang w:val="nl-NL"/>
        </w:rPr>
        <w:t>.</w:t>
      </w:r>
      <w:r w:rsidR="00A06581">
        <w:rPr>
          <w:lang w:val="nl-NL"/>
        </w:rPr>
        <w:t xml:space="preserve"> Voorbeelden van deze frontend zijn weergegeven in </w:t>
      </w:r>
      <w:r w:rsidR="00A06581">
        <w:rPr>
          <w:lang w:val="nl-NL"/>
        </w:rPr>
        <w:fldChar w:fldCharType="begin"/>
      </w:r>
      <w:r w:rsidR="00A06581">
        <w:rPr>
          <w:lang w:val="nl-NL"/>
        </w:rPr>
        <w:instrText xml:space="preserve"> REF _Ref88740406 \h </w:instrText>
      </w:r>
      <w:r w:rsidR="00A06581">
        <w:rPr>
          <w:lang w:val="nl-NL"/>
        </w:rPr>
      </w:r>
      <w:r w:rsidR="00A06581">
        <w:rPr>
          <w:lang w:val="nl-NL"/>
        </w:rPr>
        <w:fldChar w:fldCharType="separate"/>
      </w:r>
      <w:r w:rsidR="00A06581" w:rsidRPr="00A06581">
        <w:rPr>
          <w:lang w:val="nl-NL"/>
        </w:rPr>
        <w:t xml:space="preserve">Figuur </w:t>
      </w:r>
      <w:r w:rsidR="00A06581" w:rsidRPr="00A06581">
        <w:rPr>
          <w:noProof/>
          <w:lang w:val="nl-NL"/>
        </w:rPr>
        <w:t>2</w:t>
      </w:r>
      <w:r w:rsidR="00A06581">
        <w:rPr>
          <w:lang w:val="nl-NL"/>
        </w:rPr>
        <w:fldChar w:fldCharType="end"/>
      </w:r>
      <w:r w:rsidR="00A06581">
        <w:rPr>
          <w:lang w:val="nl-NL"/>
        </w:rPr>
        <w:t xml:space="preserve">.   </w:t>
      </w:r>
      <w:r w:rsidR="003C3591">
        <w:rPr>
          <w:lang w:val="nl-NL"/>
        </w:rPr>
        <w:t xml:space="preserve">Het is </w:t>
      </w:r>
      <w:r w:rsidR="00A06581">
        <w:rPr>
          <w:lang w:val="nl-NL"/>
        </w:rPr>
        <w:t>in de frontend</w:t>
      </w:r>
      <w:r w:rsidR="003C3591">
        <w:rPr>
          <w:lang w:val="nl-NL"/>
        </w:rPr>
        <w:t xml:space="preserve"> </w:t>
      </w:r>
      <w:r w:rsidR="00EB4531">
        <w:rPr>
          <w:lang w:val="nl-NL"/>
        </w:rPr>
        <w:t xml:space="preserve">mogelijk om een URL in te geven die naar een </w:t>
      </w:r>
      <w:r w:rsidR="0091245A">
        <w:rPr>
          <w:lang w:val="nl-NL"/>
        </w:rPr>
        <w:t>puntenwolk bestand</w:t>
      </w:r>
      <w:r w:rsidR="00EB4531">
        <w:rPr>
          <w:lang w:val="nl-NL"/>
        </w:rPr>
        <w:t xml:space="preserve"> verwijst. </w:t>
      </w:r>
      <w:r w:rsidR="00A06581">
        <w:rPr>
          <w:lang w:val="nl-NL"/>
        </w:rPr>
        <w:t xml:space="preserve">De invoer eisen van een puntenwolk staan beschreven in hoofdstuk </w:t>
      </w:r>
      <w:r w:rsidR="00A06581">
        <w:rPr>
          <w:lang w:val="nl-NL"/>
        </w:rPr>
        <w:fldChar w:fldCharType="begin"/>
      </w:r>
      <w:r w:rsidR="00A06581">
        <w:rPr>
          <w:lang w:val="nl-NL"/>
        </w:rPr>
        <w:instrText xml:space="preserve"> REF _Ref88740522 \r \h </w:instrText>
      </w:r>
      <w:r w:rsidR="00A06581">
        <w:rPr>
          <w:lang w:val="nl-NL"/>
        </w:rPr>
      </w:r>
      <w:r w:rsidR="00A06581">
        <w:rPr>
          <w:lang w:val="nl-NL"/>
        </w:rPr>
        <w:fldChar w:fldCharType="separate"/>
      </w:r>
      <w:r w:rsidR="00A06581">
        <w:rPr>
          <w:lang w:val="nl-NL"/>
        </w:rPr>
        <w:t>2.1</w:t>
      </w:r>
      <w:r w:rsidR="00A06581">
        <w:rPr>
          <w:lang w:val="nl-NL"/>
        </w:rPr>
        <w:fldChar w:fldCharType="end"/>
      </w:r>
      <w:r w:rsidR="00A06581">
        <w:rPr>
          <w:lang w:val="nl-NL"/>
        </w:rPr>
        <w:t xml:space="preserve">. </w:t>
      </w:r>
      <w:r w:rsidR="00EB4531">
        <w:rPr>
          <w:lang w:val="nl-NL"/>
        </w:rPr>
        <w:t xml:space="preserve">Op de resultaten pagina worden verwerkte puntenwolken weergegeven en kunnen de tussen- en eindresultaten worden gedownload. </w:t>
      </w:r>
      <w:r w:rsidR="00CC7BA5">
        <w:rPr>
          <w:lang w:val="nl-NL"/>
        </w:rPr>
        <w:t xml:space="preserve">In hoofdstuk </w:t>
      </w:r>
      <w:r w:rsidR="00A06581">
        <w:rPr>
          <w:lang w:val="nl-NL"/>
        </w:rPr>
        <w:fldChar w:fldCharType="begin"/>
      </w:r>
      <w:r w:rsidR="00A06581">
        <w:rPr>
          <w:lang w:val="nl-NL"/>
        </w:rPr>
        <w:instrText xml:space="preserve"> REF _Ref88740447 \r \h </w:instrText>
      </w:r>
      <w:r w:rsidR="00A06581">
        <w:rPr>
          <w:lang w:val="nl-NL"/>
        </w:rPr>
      </w:r>
      <w:r w:rsidR="00A06581">
        <w:rPr>
          <w:lang w:val="nl-NL"/>
        </w:rPr>
        <w:fldChar w:fldCharType="separate"/>
      </w:r>
      <w:r w:rsidR="00A06581">
        <w:rPr>
          <w:lang w:val="nl-NL"/>
        </w:rPr>
        <w:t>3.7</w:t>
      </w:r>
      <w:r w:rsidR="00A06581">
        <w:rPr>
          <w:lang w:val="nl-NL"/>
        </w:rPr>
        <w:fldChar w:fldCharType="end"/>
      </w:r>
      <w:r w:rsidR="00A06581">
        <w:rPr>
          <w:lang w:val="nl-NL"/>
        </w:rPr>
        <w:t xml:space="preserve"> </w:t>
      </w:r>
      <w:r w:rsidR="00CC7BA5">
        <w:rPr>
          <w:lang w:val="nl-NL"/>
        </w:rPr>
        <w:t>worden de output bestanden</w:t>
      </w:r>
      <w:r w:rsidR="0081044E">
        <w:rPr>
          <w:lang w:val="nl-NL"/>
        </w:rPr>
        <w:t xml:space="preserve"> in detail</w:t>
      </w:r>
      <w:r w:rsidR="00CC7BA5">
        <w:rPr>
          <w:lang w:val="nl-NL"/>
        </w:rPr>
        <w:t xml:space="preserve"> beschreven. </w:t>
      </w:r>
    </w:p>
    <w:p w14:paraId="44B3C46D" w14:textId="77777777" w:rsidR="00A06581" w:rsidRDefault="006F2D1A" w:rsidP="00A06581">
      <w:pPr>
        <w:pStyle w:val="BodyText"/>
        <w:keepNext/>
      </w:pPr>
      <w:r>
        <w:rPr>
          <w:noProof/>
          <w:lang w:val="nl-NL" w:eastAsia="nl-NL"/>
        </w:rPr>
        <w:lastRenderedPageBreak/>
        <mc:AlternateContent>
          <mc:Choice Requires="wpg">
            <w:drawing>
              <wp:inline distT="0" distB="0" distL="0" distR="0" wp14:anchorId="1E02FA3B" wp14:editId="553A06B7">
                <wp:extent cx="6260234" cy="7169381"/>
                <wp:effectExtent l="0" t="0" r="7620" b="0"/>
                <wp:docPr id="64" name="Group 64"/>
                <wp:cNvGraphicFramePr/>
                <a:graphic xmlns:a="http://schemas.openxmlformats.org/drawingml/2006/main">
                  <a:graphicData uri="http://schemas.microsoft.com/office/word/2010/wordprocessingGroup">
                    <wpg:wgp>
                      <wpg:cNvGrpSpPr/>
                      <wpg:grpSpPr>
                        <a:xfrm>
                          <a:off x="0" y="0"/>
                          <a:ext cx="6260234" cy="7169381"/>
                          <a:chOff x="0" y="0"/>
                          <a:chExt cx="6260234" cy="7169381"/>
                        </a:xfrm>
                      </wpg:grpSpPr>
                      <pic:pic xmlns:pic="http://schemas.openxmlformats.org/drawingml/2006/picture">
                        <pic:nvPicPr>
                          <pic:cNvPr id="14" name="Picture 1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3442855"/>
                            <a:ext cx="5084445" cy="2490470"/>
                          </a:xfrm>
                          <a:prstGeom prst="rect">
                            <a:avLst/>
                          </a:prstGeom>
                        </pic:spPr>
                      </pic:pic>
                      <pic:pic xmlns:pic="http://schemas.openxmlformats.org/drawingml/2006/picture">
                        <pic:nvPicPr>
                          <pic:cNvPr id="20" name="Picture 2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974272" y="5077691"/>
                            <a:ext cx="4283710" cy="2091690"/>
                          </a:xfrm>
                          <a:prstGeom prst="rect">
                            <a:avLst/>
                          </a:prstGeom>
                        </pic:spPr>
                      </pic:pic>
                      <pic:pic xmlns:pic="http://schemas.openxmlformats.org/drawingml/2006/picture">
                        <pic:nvPicPr>
                          <pic:cNvPr id="2" name="Picture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29455" cy="2209800"/>
                          </a:xfrm>
                          <a:prstGeom prst="rect">
                            <a:avLst/>
                          </a:prstGeom>
                        </pic:spPr>
                      </pic:pic>
                      <pic:pic xmlns:pic="http://schemas.openxmlformats.org/drawingml/2006/picture">
                        <pic:nvPicPr>
                          <pic:cNvPr id="13" name="Picture 1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8909" y="1184564"/>
                            <a:ext cx="4251325" cy="2084070"/>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3A86FDEC">
              <v:group id="Group 64" style="width:492.95pt;height:564.5pt;mso-position-horizontal-relative:char;mso-position-vertical-relative:line" coordsize="62602,71693" o:spid="_x0000_s1026" w14:anchorId="47C4CF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4" style="position:absolute;top:34428;width:50844;height:249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">
                  <v:imagedata o:title="" r:id="rId26"/>
                  <v:path arrowok="t"/>
                </v:shape>
                <v:shape id="Picture 20" style="position:absolute;left:19742;top:50776;width:42837;height:2091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">
                  <v:imagedata o:title="" r:id="rId27"/>
                  <v:path arrowok="t"/>
                </v:shape>
                <v:shape id="Picture 2" style="position:absolute;width:45294;height:22098;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">
                  <v:imagedata o:title="" r:id="rId28"/>
                  <v:path arrowok="t"/>
                </v:shape>
                <v:shape id="Picture 13" style="position:absolute;left:20089;top:11845;width:42513;height:20841;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">
                  <v:imagedata o:title="" r:id="rId29"/>
                  <v:path arrowok="t"/>
                </v:shape>
                <w10:anchorlock/>
              </v:group>
            </w:pict>
          </mc:Fallback>
        </mc:AlternateContent>
      </w:r>
    </w:p>
    <w:p w14:paraId="276F3825" w14:textId="50598DD2" w:rsidR="00A06581" w:rsidRPr="00A06581" w:rsidRDefault="00A06581" w:rsidP="00A06581">
      <w:pPr>
        <w:pStyle w:val="Caption"/>
        <w:rPr>
          <w:lang w:val="nl-NL"/>
        </w:rPr>
      </w:pPr>
      <w:bookmarkStart w:id="37" w:name="_Ref88740406"/>
      <w:r w:rsidRPr="00A06581">
        <w:rPr>
          <w:lang w:val="nl-NL"/>
        </w:rPr>
        <w:t xml:space="preserve">Figuur </w:t>
      </w:r>
      <w:r>
        <w:fldChar w:fldCharType="begin"/>
      </w:r>
      <w:r w:rsidRPr="00A06581">
        <w:rPr>
          <w:lang w:val="nl-NL"/>
        </w:rPr>
        <w:instrText xml:space="preserve"> SEQ Figuur \* ARABIC </w:instrText>
      </w:r>
      <w:r>
        <w:fldChar w:fldCharType="separate"/>
      </w:r>
      <w:r w:rsidRPr="00A06581">
        <w:rPr>
          <w:noProof/>
          <w:lang w:val="nl-NL"/>
        </w:rPr>
        <w:t>2</w:t>
      </w:r>
      <w:r>
        <w:fldChar w:fldCharType="end"/>
      </w:r>
      <w:bookmarkEnd w:id="37"/>
      <w:r w:rsidRPr="00A06581">
        <w:rPr>
          <w:lang w:val="nl-NL"/>
        </w:rPr>
        <w:t>: Screen captures van de frontend met opeenvolgend het beginscherm, de upload-pagina, het resultaten overzicht en de gedetailleerde resultaten</w:t>
      </w:r>
    </w:p>
    <w:p w14:paraId="437A25E7" w14:textId="6F204995" w:rsidR="006F2D1A" w:rsidRDefault="006F2D1A" w:rsidP="006F2D1A">
      <w:pPr>
        <w:pStyle w:val="BodyText"/>
        <w:rPr>
          <w:lang w:val="nl-NL"/>
        </w:rPr>
      </w:pPr>
    </w:p>
    <w:p w14:paraId="570A9A1A" w14:textId="410FE439" w:rsidR="006F2D1A" w:rsidRDefault="006F2D1A" w:rsidP="006F2D1A">
      <w:pPr>
        <w:pStyle w:val="BodyText"/>
        <w:rPr>
          <w:lang w:val="nl-NL"/>
        </w:rPr>
      </w:pPr>
    </w:p>
    <w:p w14:paraId="3896F046" w14:textId="3EF041B1" w:rsidR="0068333A" w:rsidRDefault="00034E4A" w:rsidP="009423ED">
      <w:pPr>
        <w:pStyle w:val="Heading1"/>
        <w:rPr>
          <w:lang w:val="nl-NL"/>
        </w:rPr>
      </w:pPr>
      <w:bookmarkStart w:id="38" w:name="_Toc86672291"/>
      <w:bookmarkStart w:id="39" w:name="_Toc86674421"/>
      <w:bookmarkStart w:id="40" w:name="_Toc86674493"/>
      <w:bookmarkStart w:id="41" w:name="_Toc86695059"/>
      <w:bookmarkStart w:id="42" w:name="_Toc86700805"/>
      <w:bookmarkStart w:id="43" w:name="_Toc86701033"/>
      <w:bookmarkStart w:id="44" w:name="_Toc88748389"/>
      <w:r>
        <w:rPr>
          <w:lang w:val="nl-NL"/>
        </w:rPr>
        <w:lastRenderedPageBreak/>
        <w:t>Methoden</w:t>
      </w:r>
      <w:bookmarkEnd w:id="38"/>
      <w:bookmarkEnd w:id="39"/>
      <w:bookmarkEnd w:id="40"/>
      <w:bookmarkEnd w:id="41"/>
      <w:bookmarkEnd w:id="42"/>
      <w:bookmarkEnd w:id="43"/>
      <w:bookmarkEnd w:id="44"/>
    </w:p>
    <w:p w14:paraId="118C6D0C" w14:textId="345926A0" w:rsidR="00D91E7B" w:rsidRDefault="007B5AC5" w:rsidP="00D91E7B">
      <w:pPr>
        <w:pStyle w:val="Heading2"/>
        <w:rPr>
          <w:lang w:val="nl-NL"/>
        </w:rPr>
      </w:pPr>
      <w:bookmarkStart w:id="45" w:name="_Toc86672292"/>
      <w:bookmarkStart w:id="46" w:name="_Toc86674422"/>
      <w:bookmarkStart w:id="47" w:name="_Toc86674494"/>
      <w:bookmarkStart w:id="48" w:name="_Toc86695060"/>
      <w:bookmarkStart w:id="49" w:name="_Toc86700806"/>
      <w:bookmarkStart w:id="50" w:name="_Toc86701034"/>
      <w:bookmarkStart w:id="51" w:name="_Ref88740522"/>
      <w:bookmarkStart w:id="52" w:name="_Toc88748390"/>
      <w:r>
        <w:rPr>
          <w:lang w:val="nl-NL"/>
        </w:rPr>
        <w:t>Invoer</w:t>
      </w:r>
      <w:bookmarkEnd w:id="45"/>
      <w:bookmarkEnd w:id="46"/>
      <w:bookmarkEnd w:id="47"/>
      <w:bookmarkEnd w:id="48"/>
      <w:bookmarkEnd w:id="49"/>
      <w:bookmarkEnd w:id="50"/>
      <w:bookmarkEnd w:id="51"/>
      <w:bookmarkEnd w:id="52"/>
      <w:r>
        <w:rPr>
          <w:lang w:val="nl-NL"/>
        </w:rPr>
        <w:t xml:space="preserve"> </w:t>
      </w:r>
    </w:p>
    <w:p w14:paraId="67E08A09" w14:textId="64AC43EC" w:rsidR="00CD63DF" w:rsidRDefault="485000B9" w:rsidP="00E15DD8">
      <w:pPr>
        <w:rPr>
          <w:rFonts w:ascii="Arial" w:eastAsia="Arial" w:hAnsi="Arial" w:cs="Arial"/>
          <w:szCs w:val="20"/>
          <w:lang w:val="nl-NL"/>
        </w:rPr>
      </w:pPr>
      <w:r w:rsidRPr="3D37D1BE">
        <w:rPr>
          <w:rFonts w:ascii="Arial" w:eastAsia="Arial" w:hAnsi="Arial" w:cs="Arial"/>
          <w:szCs w:val="20"/>
          <w:lang w:val="nl-NL"/>
        </w:rPr>
        <w:t>De algoritmes zijn in eerste instantie ontwikkeld op een puntenwolk van een universiteit van Duitsland</w:t>
      </w:r>
      <w:r w:rsidR="00E730F6">
        <w:rPr>
          <w:rStyle w:val="FootnoteReference"/>
          <w:rFonts w:ascii="Arial" w:eastAsia="Arial" w:hAnsi="Arial" w:cs="Arial"/>
          <w:szCs w:val="20"/>
          <w:lang w:val="nl-NL"/>
        </w:rPr>
        <w:footnoteReference w:id="2"/>
      </w:r>
      <w:r w:rsidRPr="3D37D1BE">
        <w:rPr>
          <w:rFonts w:ascii="Arial" w:eastAsia="Arial" w:hAnsi="Arial" w:cs="Arial"/>
          <w:szCs w:val="20"/>
          <w:lang w:val="nl-NL"/>
        </w:rPr>
        <w:t xml:space="preserve"> omdat er bij aanvang van het project nog geen puntenwolken beschikbaar waren vanuit de gemeente Den Haag. In een later stadium zijn puntenwolken van Woonstad aangeleverd en zijn de algoritmes doorontwikkeld en getest op deze puntenwolken. </w:t>
      </w:r>
      <w:r w:rsidR="00561E6D">
        <w:rPr>
          <w:rFonts w:ascii="Arial" w:eastAsia="Arial" w:hAnsi="Arial" w:cs="Arial"/>
          <w:szCs w:val="20"/>
          <w:lang w:val="nl-NL"/>
        </w:rPr>
        <w:t>Zes van de acht</w:t>
      </w:r>
      <w:r w:rsidR="00A441E9">
        <w:rPr>
          <w:rFonts w:ascii="Arial" w:eastAsia="Arial" w:hAnsi="Arial" w:cs="Arial"/>
          <w:szCs w:val="20"/>
          <w:lang w:val="nl-NL"/>
        </w:rPr>
        <w:t xml:space="preserve"> puntenwolken van Woonstad </w:t>
      </w:r>
      <w:r w:rsidR="00561E6D">
        <w:rPr>
          <w:rFonts w:ascii="Arial" w:eastAsia="Arial" w:hAnsi="Arial" w:cs="Arial"/>
          <w:szCs w:val="20"/>
          <w:lang w:val="nl-NL"/>
        </w:rPr>
        <w:t>bevatten</w:t>
      </w:r>
      <w:r w:rsidR="00A441E9">
        <w:rPr>
          <w:rFonts w:ascii="Arial" w:eastAsia="Arial" w:hAnsi="Arial" w:cs="Arial"/>
          <w:szCs w:val="20"/>
          <w:lang w:val="nl-NL"/>
        </w:rPr>
        <w:t xml:space="preserve"> punten van </w:t>
      </w:r>
      <w:r w:rsidR="00F073CC">
        <w:rPr>
          <w:rFonts w:ascii="Arial" w:eastAsia="Arial" w:hAnsi="Arial" w:cs="Arial"/>
          <w:szCs w:val="20"/>
          <w:lang w:val="nl-NL"/>
        </w:rPr>
        <w:t>buiten</w:t>
      </w:r>
      <w:r w:rsidR="00A441E9">
        <w:rPr>
          <w:rFonts w:ascii="Arial" w:eastAsia="Arial" w:hAnsi="Arial" w:cs="Arial"/>
          <w:szCs w:val="20"/>
          <w:lang w:val="nl-NL"/>
        </w:rPr>
        <w:t>, zoals bomen en ander</w:t>
      </w:r>
      <w:r w:rsidR="00793965">
        <w:rPr>
          <w:rFonts w:ascii="Arial" w:eastAsia="Arial" w:hAnsi="Arial" w:cs="Arial"/>
          <w:szCs w:val="20"/>
          <w:lang w:val="nl-NL"/>
        </w:rPr>
        <w:t>e</w:t>
      </w:r>
      <w:r w:rsidR="00A441E9">
        <w:rPr>
          <w:rFonts w:ascii="Arial" w:eastAsia="Arial" w:hAnsi="Arial" w:cs="Arial"/>
          <w:szCs w:val="20"/>
          <w:lang w:val="nl-NL"/>
        </w:rPr>
        <w:t xml:space="preserve"> gebouw</w:t>
      </w:r>
      <w:r w:rsidR="00793965">
        <w:rPr>
          <w:rFonts w:ascii="Arial" w:eastAsia="Arial" w:hAnsi="Arial" w:cs="Arial"/>
          <w:szCs w:val="20"/>
          <w:lang w:val="nl-NL"/>
        </w:rPr>
        <w:t>en</w:t>
      </w:r>
      <w:r w:rsidR="00A441E9">
        <w:rPr>
          <w:rFonts w:ascii="Arial" w:eastAsia="Arial" w:hAnsi="Arial" w:cs="Arial"/>
          <w:szCs w:val="20"/>
          <w:lang w:val="nl-NL"/>
        </w:rPr>
        <w:t xml:space="preserve">. Voor het ontwikkelen van de algoritmes is dit </w:t>
      </w:r>
      <w:r w:rsidR="00F073CC">
        <w:rPr>
          <w:rFonts w:ascii="Arial" w:eastAsia="Arial" w:hAnsi="Arial" w:cs="Arial"/>
          <w:szCs w:val="20"/>
          <w:lang w:val="nl-NL"/>
        </w:rPr>
        <w:t>gebied</w:t>
      </w:r>
      <w:r w:rsidR="00A441E9">
        <w:rPr>
          <w:rFonts w:ascii="Arial" w:eastAsia="Arial" w:hAnsi="Arial" w:cs="Arial"/>
          <w:szCs w:val="20"/>
          <w:lang w:val="nl-NL"/>
        </w:rPr>
        <w:t xml:space="preserve"> er handmatig afgehaald. </w:t>
      </w:r>
      <w:r w:rsidR="00793965">
        <w:rPr>
          <w:rFonts w:ascii="Arial" w:eastAsia="Arial" w:hAnsi="Arial" w:cs="Arial"/>
          <w:szCs w:val="20"/>
          <w:lang w:val="nl-NL"/>
        </w:rPr>
        <w:t>Dit geldt ook voor</w:t>
      </w:r>
      <w:r w:rsidR="00A441E9">
        <w:rPr>
          <w:rFonts w:ascii="Arial" w:eastAsia="Arial" w:hAnsi="Arial" w:cs="Arial"/>
          <w:szCs w:val="20"/>
          <w:lang w:val="nl-NL"/>
        </w:rPr>
        <w:t xml:space="preserve"> de resultaten </w:t>
      </w:r>
      <w:r w:rsidR="00793965">
        <w:rPr>
          <w:rFonts w:ascii="Arial" w:eastAsia="Arial" w:hAnsi="Arial" w:cs="Arial"/>
          <w:szCs w:val="20"/>
          <w:lang w:val="nl-NL"/>
        </w:rPr>
        <w:t>van hoofdstuk 3.1 t/m 3.5.</w:t>
      </w:r>
      <w:r w:rsidR="00A441E9">
        <w:rPr>
          <w:rFonts w:ascii="Arial" w:eastAsia="Arial" w:hAnsi="Arial" w:cs="Arial"/>
          <w:szCs w:val="20"/>
          <w:lang w:val="nl-NL"/>
        </w:rPr>
        <w:t xml:space="preserve"> </w:t>
      </w:r>
      <w:r w:rsidR="00CD63DF">
        <w:rPr>
          <w:rFonts w:ascii="Arial" w:eastAsia="Arial" w:hAnsi="Arial" w:cs="Arial"/>
          <w:szCs w:val="20"/>
          <w:lang w:val="nl-NL"/>
        </w:rPr>
        <w:t xml:space="preserve">In </w:t>
      </w:r>
      <w:r w:rsidR="00CD63DF">
        <w:rPr>
          <w:rFonts w:ascii="Arial" w:eastAsia="Arial" w:hAnsi="Arial" w:cs="Arial"/>
          <w:szCs w:val="20"/>
          <w:lang w:val="nl-NL"/>
        </w:rPr>
        <w:fldChar w:fldCharType="begin"/>
      </w:r>
      <w:r w:rsidR="00CD63DF">
        <w:rPr>
          <w:rFonts w:ascii="Arial" w:eastAsia="Arial" w:hAnsi="Arial" w:cs="Arial"/>
          <w:szCs w:val="20"/>
          <w:lang w:val="nl-NL"/>
        </w:rPr>
        <w:instrText xml:space="preserve"> REF _Ref87521868 \h </w:instrText>
      </w:r>
      <w:r w:rsidR="00CD63DF">
        <w:rPr>
          <w:rFonts w:ascii="Arial" w:eastAsia="Arial" w:hAnsi="Arial" w:cs="Arial"/>
          <w:szCs w:val="20"/>
          <w:lang w:val="nl-NL"/>
        </w:rPr>
      </w:r>
      <w:r w:rsidR="00CD63DF">
        <w:rPr>
          <w:rFonts w:ascii="Arial" w:eastAsia="Arial" w:hAnsi="Arial" w:cs="Arial"/>
          <w:szCs w:val="20"/>
          <w:lang w:val="nl-NL"/>
        </w:rPr>
        <w:fldChar w:fldCharType="separate"/>
      </w:r>
      <w:r w:rsidR="00CD63DF" w:rsidRPr="00CD63DF">
        <w:rPr>
          <w:lang w:val="nl-NL"/>
        </w:rPr>
        <w:t xml:space="preserve">Figuur </w:t>
      </w:r>
      <w:r w:rsidR="00CD63DF" w:rsidRPr="00CD63DF">
        <w:rPr>
          <w:noProof/>
          <w:lang w:val="nl-NL"/>
        </w:rPr>
        <w:t>3</w:t>
      </w:r>
      <w:r w:rsidR="00CD63DF">
        <w:rPr>
          <w:rFonts w:ascii="Arial" w:eastAsia="Arial" w:hAnsi="Arial" w:cs="Arial"/>
          <w:szCs w:val="20"/>
          <w:lang w:val="nl-NL"/>
        </w:rPr>
        <w:fldChar w:fldCharType="end"/>
      </w:r>
      <w:r w:rsidR="00CD63DF">
        <w:rPr>
          <w:rFonts w:ascii="Arial" w:eastAsia="Arial" w:hAnsi="Arial" w:cs="Arial"/>
          <w:szCs w:val="20"/>
          <w:lang w:val="nl-NL"/>
        </w:rPr>
        <w:t xml:space="preserve"> is gevisualiseerd welke punten van buiten er precies van een puntenwolk afgeknipt moeten worden zodat alleen de punten van de binnenruimtes overblijven. </w:t>
      </w:r>
      <w:r w:rsidR="0024431F">
        <w:rPr>
          <w:rFonts w:ascii="Arial" w:eastAsia="Arial" w:hAnsi="Arial" w:cs="Arial"/>
          <w:szCs w:val="20"/>
          <w:lang w:val="nl-NL"/>
        </w:rPr>
        <w:t>Een puntenwolk kan ook nog aan de binnenruimte zoveel mogelijk worden opgeschoond maar daar is tijdens de ontwikkeling geen handmatige actie voor ondernomen en dus niet</w:t>
      </w:r>
      <w:r w:rsidR="00D4474F">
        <w:rPr>
          <w:rFonts w:ascii="Arial" w:eastAsia="Arial" w:hAnsi="Arial" w:cs="Arial"/>
          <w:szCs w:val="20"/>
          <w:lang w:val="nl-NL"/>
        </w:rPr>
        <w:t xml:space="preserve"> strikt</w:t>
      </w:r>
      <w:r w:rsidR="0024431F">
        <w:rPr>
          <w:rFonts w:ascii="Arial" w:eastAsia="Arial" w:hAnsi="Arial" w:cs="Arial"/>
          <w:szCs w:val="20"/>
          <w:lang w:val="nl-NL"/>
        </w:rPr>
        <w:t xml:space="preserve"> noodzakelijk. </w:t>
      </w:r>
    </w:p>
    <w:p w14:paraId="4BE5DD37" w14:textId="15F961DF" w:rsidR="0081044E" w:rsidRDefault="0081044E" w:rsidP="0081044E">
      <w:pPr>
        <w:keepNext/>
      </w:pPr>
      <w:r>
        <w:rPr>
          <w:rFonts w:ascii="Arial" w:eastAsia="Arial" w:hAnsi="Arial" w:cs="Arial"/>
          <w:noProof/>
          <w:szCs w:val="20"/>
          <w:lang w:val="nl-NL" w:eastAsia="nl-NL"/>
        </w:rPr>
        <mc:AlternateContent>
          <mc:Choice Requires="wpg">
            <w:drawing>
              <wp:inline distT="0" distB="0" distL="0" distR="0" wp14:anchorId="24D50F72" wp14:editId="25D7C4DE">
                <wp:extent cx="6637020" cy="2339340"/>
                <wp:effectExtent l="0" t="0" r="0" b="3810"/>
                <wp:docPr id="78" name="Group 78"/>
                <wp:cNvGraphicFramePr/>
                <a:graphic xmlns:a="http://schemas.openxmlformats.org/drawingml/2006/main">
                  <a:graphicData uri="http://schemas.microsoft.com/office/word/2010/wordprocessingGroup">
                    <wpg:wgp>
                      <wpg:cNvGrpSpPr/>
                      <wpg:grpSpPr>
                        <a:xfrm>
                          <a:off x="0" y="0"/>
                          <a:ext cx="6637020" cy="2339340"/>
                          <a:chOff x="0" y="0"/>
                          <a:chExt cx="6480867" cy="2202815"/>
                        </a:xfrm>
                      </wpg:grpSpPr>
                      <pic:pic xmlns:pic="http://schemas.openxmlformats.org/drawingml/2006/picture">
                        <pic:nvPicPr>
                          <pic:cNvPr id="76" name="Picture 7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8090" cy="2176145"/>
                          </a:xfrm>
                          <a:prstGeom prst="rect">
                            <a:avLst/>
                          </a:prstGeom>
                        </pic:spPr>
                      </pic:pic>
                      <pic:pic xmlns:pic="http://schemas.openxmlformats.org/drawingml/2006/picture">
                        <pic:nvPicPr>
                          <pic:cNvPr id="77" name="Picture 7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031672" y="533400"/>
                            <a:ext cx="2449195" cy="1669415"/>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4C723042">
              <v:group id="Group 78" style="width:522.6pt;height:184.2pt;mso-position-horizontal-relative:char;mso-position-vertical-relative:line" coordsize="64808,22028" o:spid="_x0000_s1026" w14:anchorId="421542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">
                <v:shape id="Picture 76" style="position:absolute;width:37680;height:2176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">
                  <v:imagedata o:title="" r:id="rId32"/>
                  <v:path arrowok="t"/>
                </v:shape>
                <v:shape id="Picture 77" style="position:absolute;left:40316;top:5334;width:24492;height:1669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">
                  <v:imagedata o:title="" r:id="rId33"/>
                  <v:path arrowok="t"/>
                </v:shape>
                <w10:anchorlock/>
              </v:group>
            </w:pict>
          </mc:Fallback>
        </mc:AlternateContent>
      </w:r>
    </w:p>
    <w:p w14:paraId="4C646910" w14:textId="5FFB91E6" w:rsidR="0081044E" w:rsidRPr="00CD63DF" w:rsidRDefault="0081044E" w:rsidP="0081044E">
      <w:pPr>
        <w:pStyle w:val="Caption"/>
        <w:rPr>
          <w:lang w:val="nl-NL"/>
        </w:rPr>
      </w:pPr>
      <w:bookmarkStart w:id="53" w:name="_Ref87521868"/>
      <w:r w:rsidRPr="00CD63DF">
        <w:rPr>
          <w:lang w:val="nl-NL"/>
        </w:rPr>
        <w:t xml:space="preserve">Figuur </w:t>
      </w:r>
      <w:r>
        <w:fldChar w:fldCharType="begin"/>
      </w:r>
      <w:r w:rsidRPr="00CD63DF">
        <w:rPr>
          <w:lang w:val="nl-NL"/>
        </w:rPr>
        <w:instrText xml:space="preserve"> SEQ Figuur \* ARABIC </w:instrText>
      </w:r>
      <w:r>
        <w:fldChar w:fldCharType="separate"/>
      </w:r>
      <w:r w:rsidR="00A06581">
        <w:rPr>
          <w:noProof/>
          <w:lang w:val="nl-NL"/>
        </w:rPr>
        <w:t>3</w:t>
      </w:r>
      <w:r>
        <w:fldChar w:fldCharType="end"/>
      </w:r>
      <w:bookmarkEnd w:id="53"/>
      <w:r w:rsidR="00CD63DF" w:rsidRPr="00CD63DF">
        <w:rPr>
          <w:lang w:val="nl-NL"/>
        </w:rPr>
        <w:t>:</w:t>
      </w:r>
      <w:r w:rsidRPr="00CD63DF">
        <w:rPr>
          <w:lang w:val="nl-NL"/>
        </w:rPr>
        <w:t xml:space="preserve"> Voorbeeld van het verwijderen van punten van buiten</w:t>
      </w:r>
    </w:p>
    <w:p w14:paraId="3A7D0FF7" w14:textId="16E3AE59" w:rsidR="3D37D1BE" w:rsidRDefault="485000B9" w:rsidP="00CD63DF">
      <w:pPr>
        <w:tabs>
          <w:tab w:val="left" w:pos="3327"/>
        </w:tabs>
        <w:rPr>
          <w:rFonts w:ascii="Arial" w:eastAsia="Arial" w:hAnsi="Arial" w:cs="Arial"/>
          <w:szCs w:val="20"/>
          <w:lang w:val="nl-NL"/>
        </w:rPr>
      </w:pPr>
      <w:r w:rsidRPr="3D37D1BE">
        <w:rPr>
          <w:rFonts w:ascii="Arial" w:eastAsia="Arial" w:hAnsi="Arial" w:cs="Arial"/>
          <w:szCs w:val="20"/>
          <w:lang w:val="nl-NL"/>
        </w:rPr>
        <w:t>De aangeleverde puntenwolken van Woonstad zijn aangeleverd in .rcp files. Deze zijn eenmalig geconverteerd naa</w:t>
      </w:r>
      <w:r w:rsidR="00E15DD8">
        <w:rPr>
          <w:rFonts w:ascii="Arial" w:eastAsia="Arial" w:hAnsi="Arial" w:cs="Arial"/>
          <w:szCs w:val="20"/>
          <w:lang w:val="nl-NL"/>
        </w:rPr>
        <w:t>r .e57 files via een proeflicent</w:t>
      </w:r>
      <w:r w:rsidRPr="3D37D1BE">
        <w:rPr>
          <w:rFonts w:ascii="Arial" w:eastAsia="Arial" w:hAnsi="Arial" w:cs="Arial"/>
          <w:szCs w:val="20"/>
          <w:lang w:val="nl-NL"/>
        </w:rPr>
        <w:t>ie van AutoDesk Recap</w:t>
      </w:r>
      <w:r w:rsidR="00CD63DF">
        <w:rPr>
          <w:rFonts w:ascii="Arial" w:eastAsia="Arial" w:hAnsi="Arial" w:cs="Arial"/>
          <w:szCs w:val="20"/>
          <w:lang w:val="nl-NL"/>
        </w:rPr>
        <w:t xml:space="preserve"> (meer hierover in paragraaf</w:t>
      </w:r>
      <w:r w:rsidR="00407E56">
        <w:rPr>
          <w:rFonts w:ascii="Arial" w:eastAsia="Arial" w:hAnsi="Arial" w:cs="Arial"/>
          <w:szCs w:val="20"/>
          <w:lang w:val="nl-NL"/>
        </w:rPr>
        <w:t xml:space="preserve"> </w:t>
      </w:r>
      <w:r w:rsidR="00407E56">
        <w:rPr>
          <w:rFonts w:ascii="Arial" w:eastAsia="Arial" w:hAnsi="Arial" w:cs="Arial"/>
          <w:szCs w:val="20"/>
          <w:lang w:val="nl-NL"/>
        </w:rPr>
        <w:fldChar w:fldCharType="begin"/>
      </w:r>
      <w:r w:rsidR="00407E56">
        <w:rPr>
          <w:rFonts w:ascii="Arial" w:eastAsia="Arial" w:hAnsi="Arial" w:cs="Arial"/>
          <w:szCs w:val="20"/>
          <w:lang w:val="nl-NL"/>
        </w:rPr>
        <w:instrText xml:space="preserve"> REF _Ref88212213 \r \h </w:instrText>
      </w:r>
      <w:r w:rsidR="00407E56">
        <w:rPr>
          <w:rFonts w:ascii="Arial" w:eastAsia="Arial" w:hAnsi="Arial" w:cs="Arial"/>
          <w:szCs w:val="20"/>
          <w:lang w:val="nl-NL"/>
        </w:rPr>
      </w:r>
      <w:r w:rsidR="00407E56">
        <w:rPr>
          <w:rFonts w:ascii="Arial" w:eastAsia="Arial" w:hAnsi="Arial" w:cs="Arial"/>
          <w:szCs w:val="20"/>
          <w:lang w:val="nl-NL"/>
        </w:rPr>
        <w:fldChar w:fldCharType="separate"/>
      </w:r>
      <w:r w:rsidR="00407E56">
        <w:rPr>
          <w:rFonts w:ascii="Arial" w:eastAsia="Arial" w:hAnsi="Arial" w:cs="Arial"/>
          <w:szCs w:val="20"/>
          <w:lang w:val="nl-NL"/>
        </w:rPr>
        <w:t>6.2.1</w:t>
      </w:r>
      <w:r w:rsidR="00407E56">
        <w:rPr>
          <w:rFonts w:ascii="Arial" w:eastAsia="Arial" w:hAnsi="Arial" w:cs="Arial"/>
          <w:szCs w:val="20"/>
          <w:lang w:val="nl-NL"/>
        </w:rPr>
        <w:fldChar w:fldCharType="end"/>
      </w:r>
      <w:r w:rsidR="00CD63DF">
        <w:rPr>
          <w:rFonts w:ascii="Arial" w:eastAsia="Arial" w:hAnsi="Arial" w:cs="Arial"/>
          <w:szCs w:val="20"/>
          <w:lang w:val="nl-NL"/>
        </w:rPr>
        <w:t>)</w:t>
      </w:r>
      <w:r w:rsidRPr="3D37D1BE">
        <w:rPr>
          <w:rFonts w:ascii="Arial" w:eastAsia="Arial" w:hAnsi="Arial" w:cs="Arial"/>
          <w:szCs w:val="20"/>
          <w:lang w:val="nl-NL"/>
        </w:rPr>
        <w:t>. Vervolgens zijn deze files omgezet naar .las files</w:t>
      </w:r>
      <w:r w:rsidR="00653A76">
        <w:rPr>
          <w:rFonts w:ascii="Arial" w:eastAsia="Arial" w:hAnsi="Arial" w:cs="Arial"/>
          <w:szCs w:val="20"/>
          <w:lang w:val="nl-NL"/>
        </w:rPr>
        <w:t xml:space="preserve"> met behulp van de open source tool CloudCompare</w:t>
      </w:r>
      <w:r w:rsidRPr="3D37D1BE">
        <w:rPr>
          <w:rFonts w:ascii="Arial" w:eastAsia="Arial" w:hAnsi="Arial" w:cs="Arial"/>
          <w:szCs w:val="20"/>
          <w:lang w:val="nl-NL"/>
        </w:rPr>
        <w:t xml:space="preserve">. De aangeleverde en omgezette puntenwolken zijn in de </w:t>
      </w:r>
      <w:r w:rsidR="009844B1">
        <w:rPr>
          <w:rFonts w:ascii="Arial" w:eastAsia="Arial" w:hAnsi="Arial" w:cs="Arial"/>
          <w:szCs w:val="20"/>
          <w:lang w:val="nl-NL"/>
        </w:rPr>
        <w:t>blob</w:t>
      </w:r>
      <w:r w:rsidRPr="3D37D1BE">
        <w:rPr>
          <w:rFonts w:ascii="Arial" w:eastAsia="Arial" w:hAnsi="Arial" w:cs="Arial"/>
          <w:szCs w:val="20"/>
          <w:lang w:val="nl-NL"/>
        </w:rPr>
        <w:t>store in Microsoft Azure te vinden</w:t>
      </w:r>
      <w:r w:rsidR="4C7D6344" w:rsidRPr="3D37D1BE">
        <w:rPr>
          <w:rFonts w:ascii="Arial" w:eastAsia="Arial" w:hAnsi="Arial" w:cs="Arial"/>
          <w:szCs w:val="20"/>
          <w:lang w:val="nl-NL"/>
        </w:rPr>
        <w:t xml:space="preserve"> </w:t>
      </w:r>
      <w:r w:rsidR="00BC29C4">
        <w:rPr>
          <w:rFonts w:ascii="Arial" w:eastAsia="Arial" w:hAnsi="Arial" w:cs="Arial"/>
          <w:szCs w:val="20"/>
          <w:lang w:val="nl-NL"/>
        </w:rPr>
        <w:t>van</w:t>
      </w:r>
      <w:r w:rsidR="4C7D6344" w:rsidRPr="3D37D1BE">
        <w:rPr>
          <w:rFonts w:ascii="Arial" w:eastAsia="Arial" w:hAnsi="Arial" w:cs="Arial"/>
          <w:szCs w:val="20"/>
          <w:lang w:val="nl-NL"/>
        </w:rPr>
        <w:t xml:space="preserve"> </w:t>
      </w:r>
      <w:r w:rsidR="007B5AC5">
        <w:rPr>
          <w:rFonts w:ascii="Arial" w:eastAsia="Arial" w:hAnsi="Arial" w:cs="Arial"/>
          <w:szCs w:val="20"/>
          <w:lang w:val="nl-NL"/>
        </w:rPr>
        <w:t xml:space="preserve">de </w:t>
      </w:r>
      <w:r w:rsidR="4C7D6344" w:rsidRPr="3D37D1BE">
        <w:rPr>
          <w:rFonts w:ascii="Arial" w:eastAsia="Arial" w:hAnsi="Arial" w:cs="Arial"/>
          <w:szCs w:val="20"/>
          <w:lang w:val="nl-NL"/>
        </w:rPr>
        <w:t xml:space="preserve">gemeente Den Haag. </w:t>
      </w:r>
    </w:p>
    <w:p w14:paraId="10B4F2D0" w14:textId="2DF22D46" w:rsidR="00A04444" w:rsidRDefault="00034E4A" w:rsidP="007B5AC5">
      <w:pPr>
        <w:rPr>
          <w:rFonts w:ascii="Arial" w:eastAsia="Arial" w:hAnsi="Arial" w:cs="Arial"/>
          <w:szCs w:val="20"/>
          <w:lang w:val="nl-NL"/>
        </w:rPr>
      </w:pPr>
      <w:r>
        <w:rPr>
          <w:rFonts w:ascii="Arial" w:eastAsia="Arial" w:hAnsi="Arial" w:cs="Arial"/>
          <w:szCs w:val="20"/>
          <w:lang w:val="nl-NL"/>
        </w:rPr>
        <w:t xml:space="preserve">In de oorspronkelijke </w:t>
      </w:r>
      <w:r w:rsidR="00193C42">
        <w:rPr>
          <w:rFonts w:ascii="Arial" w:eastAsia="Arial" w:hAnsi="Arial" w:cs="Arial"/>
          <w:szCs w:val="20"/>
          <w:lang w:val="nl-NL"/>
        </w:rPr>
        <w:t>uitvraag</w:t>
      </w:r>
      <w:r>
        <w:rPr>
          <w:rFonts w:ascii="Arial" w:eastAsia="Arial" w:hAnsi="Arial" w:cs="Arial"/>
          <w:szCs w:val="20"/>
          <w:lang w:val="nl-NL"/>
        </w:rPr>
        <w:t xml:space="preserve"> </w:t>
      </w:r>
      <w:r w:rsidR="00331EC5">
        <w:rPr>
          <w:rFonts w:ascii="Arial" w:eastAsia="Arial" w:hAnsi="Arial" w:cs="Arial"/>
          <w:szCs w:val="20"/>
          <w:lang w:val="nl-NL"/>
        </w:rPr>
        <w:t>was het invoer bestandsformaat gedefinieerd als .l</w:t>
      </w:r>
      <w:r>
        <w:rPr>
          <w:rFonts w:ascii="Arial" w:eastAsia="Arial" w:hAnsi="Arial" w:cs="Arial"/>
          <w:szCs w:val="20"/>
          <w:lang w:val="nl-NL"/>
        </w:rPr>
        <w:t>a</w:t>
      </w:r>
      <w:r w:rsidR="00AD487E">
        <w:rPr>
          <w:rFonts w:ascii="Arial" w:eastAsia="Arial" w:hAnsi="Arial" w:cs="Arial"/>
          <w:szCs w:val="20"/>
          <w:lang w:val="nl-NL"/>
        </w:rPr>
        <w:t>s</w:t>
      </w:r>
      <w:r>
        <w:rPr>
          <w:rFonts w:ascii="Arial" w:eastAsia="Arial" w:hAnsi="Arial" w:cs="Arial"/>
          <w:szCs w:val="20"/>
          <w:lang w:val="nl-NL"/>
        </w:rPr>
        <w:t xml:space="preserve"> en</w:t>
      </w:r>
      <w:r w:rsidR="003C3591">
        <w:rPr>
          <w:rFonts w:ascii="Arial" w:eastAsia="Arial" w:hAnsi="Arial" w:cs="Arial"/>
          <w:szCs w:val="20"/>
          <w:lang w:val="nl-NL"/>
        </w:rPr>
        <w:t>/of</w:t>
      </w:r>
      <w:r>
        <w:rPr>
          <w:rFonts w:ascii="Arial" w:eastAsia="Arial" w:hAnsi="Arial" w:cs="Arial"/>
          <w:szCs w:val="20"/>
          <w:lang w:val="nl-NL"/>
        </w:rPr>
        <w:t xml:space="preserve"> .la</w:t>
      </w:r>
      <w:r w:rsidR="00AD487E">
        <w:rPr>
          <w:rFonts w:ascii="Arial" w:eastAsia="Arial" w:hAnsi="Arial" w:cs="Arial"/>
          <w:szCs w:val="20"/>
          <w:lang w:val="nl-NL"/>
        </w:rPr>
        <w:t>z</w:t>
      </w:r>
      <w:r>
        <w:rPr>
          <w:rFonts w:ascii="Arial" w:eastAsia="Arial" w:hAnsi="Arial" w:cs="Arial"/>
          <w:szCs w:val="20"/>
          <w:lang w:val="nl-NL"/>
        </w:rPr>
        <w:t xml:space="preserve"> b</w:t>
      </w:r>
      <w:r w:rsidR="00331EC5">
        <w:rPr>
          <w:rFonts w:ascii="Arial" w:eastAsia="Arial" w:hAnsi="Arial" w:cs="Arial"/>
          <w:szCs w:val="20"/>
          <w:lang w:val="nl-NL"/>
        </w:rPr>
        <w:t>estand</w:t>
      </w:r>
      <w:r w:rsidR="003C3591">
        <w:rPr>
          <w:rFonts w:ascii="Arial" w:eastAsia="Arial" w:hAnsi="Arial" w:cs="Arial"/>
          <w:szCs w:val="20"/>
          <w:lang w:val="nl-NL"/>
        </w:rPr>
        <w:t xml:space="preserve">. </w:t>
      </w:r>
      <w:r w:rsidR="00331EC5">
        <w:rPr>
          <w:rFonts w:ascii="Arial" w:eastAsia="Arial" w:hAnsi="Arial" w:cs="Arial"/>
          <w:szCs w:val="20"/>
          <w:lang w:val="nl-NL"/>
        </w:rPr>
        <w:t xml:space="preserve">Om .laz bestanden te kunnen omzetten naar .las bestanden was een </w:t>
      </w:r>
      <w:r w:rsidR="00783BF0">
        <w:rPr>
          <w:rFonts w:ascii="Arial" w:eastAsia="Arial" w:hAnsi="Arial" w:cs="Arial"/>
          <w:szCs w:val="20"/>
          <w:lang w:val="nl-NL"/>
        </w:rPr>
        <w:t>converter opgenomen in de aanbieding</w:t>
      </w:r>
      <w:r>
        <w:rPr>
          <w:rFonts w:ascii="Arial" w:eastAsia="Arial" w:hAnsi="Arial" w:cs="Arial"/>
          <w:szCs w:val="20"/>
          <w:lang w:val="nl-NL"/>
        </w:rPr>
        <w:t xml:space="preserve">. </w:t>
      </w:r>
      <w:r w:rsidR="00A06581">
        <w:rPr>
          <w:rFonts w:ascii="Arial" w:eastAsia="Arial" w:hAnsi="Arial" w:cs="Arial"/>
          <w:szCs w:val="20"/>
          <w:lang w:val="nl-NL"/>
        </w:rPr>
        <w:t xml:space="preserve">Deze </w:t>
      </w:r>
      <w:r>
        <w:rPr>
          <w:rFonts w:ascii="Arial" w:eastAsia="Arial" w:hAnsi="Arial" w:cs="Arial"/>
          <w:szCs w:val="20"/>
          <w:lang w:val="nl-NL"/>
        </w:rPr>
        <w:t>converter is niet meer nodig en daaro</w:t>
      </w:r>
      <w:r w:rsidR="008D7937">
        <w:rPr>
          <w:rFonts w:ascii="Arial" w:eastAsia="Arial" w:hAnsi="Arial" w:cs="Arial"/>
          <w:szCs w:val="20"/>
          <w:lang w:val="nl-NL"/>
        </w:rPr>
        <w:t>m</w:t>
      </w:r>
      <w:r w:rsidR="00783BF0">
        <w:rPr>
          <w:rFonts w:ascii="Arial" w:eastAsia="Arial" w:hAnsi="Arial" w:cs="Arial"/>
          <w:szCs w:val="20"/>
          <w:lang w:val="nl-NL"/>
        </w:rPr>
        <w:t xml:space="preserve"> ook niet meer getoond in Figuur 1</w:t>
      </w:r>
      <w:r>
        <w:rPr>
          <w:rFonts w:ascii="Arial" w:eastAsia="Arial" w:hAnsi="Arial" w:cs="Arial"/>
          <w:szCs w:val="20"/>
          <w:lang w:val="nl-NL"/>
        </w:rPr>
        <w:t>. Het is ook mogelijk om puntenwolken met andere extensies in te laden, zoals bijvoorbeeld een .ply bestand. Voor de volledige lijst van mogelijke invoermogelijkheden kan de</w:t>
      </w:r>
      <w:r w:rsidR="006455A4">
        <w:rPr>
          <w:rFonts w:ascii="Arial" w:eastAsia="Arial" w:hAnsi="Arial" w:cs="Arial"/>
          <w:szCs w:val="20"/>
          <w:lang w:val="nl-NL"/>
        </w:rPr>
        <w:t xml:space="preserve"> CloudCompareWiki</w:t>
      </w:r>
      <w:r w:rsidR="006455A4">
        <w:rPr>
          <w:rStyle w:val="FootnoteReference"/>
          <w:rFonts w:ascii="Arial" w:eastAsia="Arial" w:hAnsi="Arial" w:cs="Arial"/>
          <w:szCs w:val="20"/>
          <w:lang w:val="nl-NL"/>
        </w:rPr>
        <w:footnoteReference w:id="3"/>
      </w:r>
      <w:r>
        <w:rPr>
          <w:rFonts w:ascii="Arial" w:eastAsia="Arial" w:hAnsi="Arial" w:cs="Arial"/>
          <w:szCs w:val="20"/>
          <w:lang w:val="nl-NL"/>
        </w:rPr>
        <w:t xml:space="preserve"> bekeken worden</w:t>
      </w:r>
      <w:r w:rsidRPr="000826E7">
        <w:rPr>
          <w:rFonts w:ascii="Arial" w:eastAsia="Arial" w:hAnsi="Arial" w:cs="Arial"/>
          <w:szCs w:val="20"/>
          <w:lang w:val="nl-NL"/>
        </w:rPr>
        <w:t>.</w:t>
      </w:r>
      <w:r w:rsidR="000826E7" w:rsidRPr="000826E7">
        <w:rPr>
          <w:rFonts w:ascii="Arial" w:eastAsia="Arial" w:hAnsi="Arial" w:cs="Arial"/>
          <w:szCs w:val="20"/>
          <w:lang w:val="nl-NL"/>
        </w:rPr>
        <w:t xml:space="preserve"> </w:t>
      </w:r>
    </w:p>
    <w:p w14:paraId="6997D63A" w14:textId="629EB1A7" w:rsidR="00034E4A" w:rsidRDefault="008D7937" w:rsidP="00034E4A">
      <w:pPr>
        <w:pStyle w:val="Heading2"/>
        <w:rPr>
          <w:rFonts w:eastAsia="Arial"/>
          <w:lang w:val="nl-NL"/>
        </w:rPr>
      </w:pPr>
      <w:bookmarkStart w:id="55" w:name="_Toc86672293"/>
      <w:bookmarkStart w:id="56" w:name="_Toc86674423"/>
      <w:bookmarkStart w:id="57" w:name="_Toc86674495"/>
      <w:bookmarkStart w:id="58" w:name="_Toc86695061"/>
      <w:bookmarkStart w:id="59" w:name="_Toc86700807"/>
      <w:bookmarkStart w:id="60" w:name="_Toc86701035"/>
      <w:bookmarkStart w:id="61" w:name="_Toc88748391"/>
      <w:r>
        <w:rPr>
          <w:rFonts w:eastAsia="Arial"/>
          <w:lang w:val="nl-NL"/>
        </w:rPr>
        <w:t>V</w:t>
      </w:r>
      <w:r w:rsidR="00034E4A">
        <w:rPr>
          <w:rFonts w:eastAsia="Arial"/>
          <w:lang w:val="nl-NL"/>
        </w:rPr>
        <w:t>erwerkingsmodule</w:t>
      </w:r>
      <w:bookmarkEnd w:id="55"/>
      <w:bookmarkEnd w:id="56"/>
      <w:bookmarkEnd w:id="57"/>
      <w:bookmarkEnd w:id="58"/>
      <w:bookmarkEnd w:id="59"/>
      <w:bookmarkEnd w:id="60"/>
      <w:bookmarkEnd w:id="61"/>
      <w:r w:rsidR="00034E4A">
        <w:rPr>
          <w:rFonts w:eastAsia="Arial"/>
          <w:lang w:val="nl-NL"/>
        </w:rPr>
        <w:t xml:space="preserve"> </w:t>
      </w:r>
    </w:p>
    <w:p w14:paraId="49E262A1" w14:textId="45E49856" w:rsidR="00195738" w:rsidRDefault="00195738" w:rsidP="00195738">
      <w:pPr>
        <w:pStyle w:val="BodyText"/>
        <w:rPr>
          <w:lang w:val="nl-NL"/>
        </w:rPr>
      </w:pPr>
      <w:r>
        <w:rPr>
          <w:lang w:val="nl-NL"/>
        </w:rPr>
        <w:t xml:space="preserve">De </w:t>
      </w:r>
      <w:r w:rsidR="00034E4A">
        <w:rPr>
          <w:lang w:val="nl-NL"/>
        </w:rPr>
        <w:t xml:space="preserve">verwerkingsmodule voert vijf </w:t>
      </w:r>
      <w:r>
        <w:rPr>
          <w:lang w:val="nl-NL"/>
        </w:rPr>
        <w:t xml:space="preserve">stappen uit om de puntenwolk </w:t>
      </w:r>
      <w:r w:rsidR="00034E4A">
        <w:rPr>
          <w:lang w:val="nl-NL"/>
        </w:rPr>
        <w:t xml:space="preserve">te verwerken tot een bestand dat de oppervlakte en </w:t>
      </w:r>
      <w:r w:rsidR="00961984">
        <w:rPr>
          <w:lang w:val="nl-NL"/>
        </w:rPr>
        <w:t xml:space="preserve">de </w:t>
      </w:r>
      <w:r w:rsidR="00034E4A">
        <w:rPr>
          <w:lang w:val="nl-NL"/>
        </w:rPr>
        <w:t>volumes van de verschillende ruimtes bereken</w:t>
      </w:r>
      <w:r w:rsidR="003F0BAC">
        <w:rPr>
          <w:lang w:val="nl-NL"/>
        </w:rPr>
        <w:t>t</w:t>
      </w:r>
      <w:r w:rsidR="00034E4A">
        <w:rPr>
          <w:lang w:val="nl-NL"/>
        </w:rPr>
        <w:t xml:space="preserve">. </w:t>
      </w:r>
    </w:p>
    <w:p w14:paraId="0CEE97ED" w14:textId="06573880" w:rsidR="00195738" w:rsidRDefault="007B5AC5" w:rsidP="00195738">
      <w:pPr>
        <w:pStyle w:val="Heading3"/>
        <w:rPr>
          <w:lang w:val="nl-NL"/>
        </w:rPr>
      </w:pPr>
      <w:bookmarkStart w:id="62" w:name="_Toc86672294"/>
      <w:bookmarkStart w:id="63" w:name="_Toc86674424"/>
      <w:bookmarkStart w:id="64" w:name="_Toc86674496"/>
      <w:bookmarkStart w:id="65" w:name="_Toc86695062"/>
      <w:bookmarkStart w:id="66" w:name="_Toc86700808"/>
      <w:bookmarkStart w:id="67" w:name="_Toc86701036"/>
      <w:r>
        <w:rPr>
          <w:lang w:val="nl-NL"/>
        </w:rPr>
        <w:t>Pre-processor</w:t>
      </w:r>
      <w:bookmarkEnd w:id="62"/>
      <w:bookmarkEnd w:id="63"/>
      <w:bookmarkEnd w:id="64"/>
      <w:bookmarkEnd w:id="65"/>
      <w:bookmarkEnd w:id="66"/>
      <w:bookmarkEnd w:id="67"/>
    </w:p>
    <w:p w14:paraId="5DFCCD77" w14:textId="57036505" w:rsidR="000F049D" w:rsidRDefault="000F049D" w:rsidP="00FE4824">
      <w:pPr>
        <w:pStyle w:val="BodyText"/>
        <w:rPr>
          <w:lang w:val="nl-NL" w:eastAsia="nl-NL"/>
        </w:rPr>
      </w:pPr>
      <w:r>
        <w:rPr>
          <w:lang w:val="nl-NL" w:eastAsia="nl-NL"/>
        </w:rPr>
        <w:t xml:space="preserve">Om de gebruikte algoritmes te laten werken, is het </w:t>
      </w:r>
      <w:r w:rsidR="00B00766">
        <w:rPr>
          <w:lang w:val="nl-NL" w:eastAsia="nl-NL"/>
        </w:rPr>
        <w:t xml:space="preserve">nodig om het totaal aan punten in een </w:t>
      </w:r>
      <w:r>
        <w:rPr>
          <w:lang w:val="nl-NL" w:eastAsia="nl-NL"/>
        </w:rPr>
        <w:t>puntenwolk te beperken tot de orde van grote rond de 100.000 punten. Dit wordt gedaan door in CloudCompare een subsample</w:t>
      </w:r>
      <w:r w:rsidR="0081044E">
        <w:rPr>
          <w:rStyle w:val="FootnoteReference"/>
          <w:lang w:val="nl-NL" w:eastAsia="nl-NL"/>
        </w:rPr>
        <w:footnoteReference w:id="4"/>
      </w:r>
      <w:r>
        <w:rPr>
          <w:lang w:val="nl-NL" w:eastAsia="nl-NL"/>
        </w:rPr>
        <w:t xml:space="preserve"> te nemen door de afstand tussen twee punten een minimale waarde mee te geven. Dit resulteert in een drastische reductie van het puntenaantal. Gemiddeld bevat een puntenwolk uit de set van Woonstad puntenwolken ongeveer 20 miljoen punten. De minimale afstand die gebruikt is in dit project is 0.05 meter. </w:t>
      </w:r>
      <w:r w:rsidR="00B00766">
        <w:rPr>
          <w:lang w:val="nl-NL" w:eastAsia="nl-NL"/>
        </w:rPr>
        <w:t>Hiermee komen de meeste puntenwolken van Woonstad op een aantal punten rond de 200.000. Dit is nog aan de ruime kant van wat er minimaal nodig is, maar de performance blijft hierdoor wel optimaal. Deze</w:t>
      </w:r>
      <w:r>
        <w:rPr>
          <w:lang w:val="nl-NL" w:eastAsia="nl-NL"/>
        </w:rPr>
        <w:t xml:space="preserve"> waarde</w:t>
      </w:r>
      <w:r w:rsidR="00B00766">
        <w:rPr>
          <w:lang w:val="nl-NL" w:eastAsia="nl-NL"/>
        </w:rPr>
        <w:t xml:space="preserve"> van 0.05 meter</w:t>
      </w:r>
      <w:r>
        <w:rPr>
          <w:lang w:val="nl-NL" w:eastAsia="nl-NL"/>
        </w:rPr>
        <w:t xml:space="preserve"> is in de </w:t>
      </w:r>
      <w:r w:rsidR="009C14E1">
        <w:rPr>
          <w:lang w:val="nl-NL" w:eastAsia="nl-NL"/>
        </w:rPr>
        <w:t>bron</w:t>
      </w:r>
      <w:r>
        <w:rPr>
          <w:lang w:val="nl-NL" w:eastAsia="nl-NL"/>
        </w:rPr>
        <w:t xml:space="preserve">code aan te passen. </w:t>
      </w:r>
    </w:p>
    <w:p w14:paraId="384725FB" w14:textId="5B98468C" w:rsidR="0078259B" w:rsidRPr="00FE4824" w:rsidRDefault="00034E4A" w:rsidP="00FE4824">
      <w:pPr>
        <w:pStyle w:val="BodyText"/>
        <w:rPr>
          <w:lang w:val="nl-NL"/>
        </w:rPr>
      </w:pPr>
      <w:r>
        <w:rPr>
          <w:lang w:val="nl-NL"/>
        </w:rPr>
        <w:t xml:space="preserve">Het </w:t>
      </w:r>
      <w:r w:rsidR="00195738">
        <w:rPr>
          <w:lang w:val="nl-NL"/>
        </w:rPr>
        <w:t>Statistical Ou</w:t>
      </w:r>
      <w:r>
        <w:rPr>
          <w:lang w:val="nl-NL"/>
        </w:rPr>
        <w:t>tlier Removal (SOR)</w:t>
      </w:r>
      <w:r w:rsidR="0081044E">
        <w:rPr>
          <w:rStyle w:val="FootnoteReference"/>
          <w:lang w:val="nl-NL"/>
        </w:rPr>
        <w:footnoteReference w:id="5"/>
      </w:r>
      <w:r>
        <w:rPr>
          <w:lang w:val="nl-NL"/>
        </w:rPr>
        <w:t xml:space="preserve"> filter van CloudCompare </w:t>
      </w:r>
      <w:r w:rsidR="00195738">
        <w:rPr>
          <w:lang w:val="nl-NL"/>
        </w:rPr>
        <w:t xml:space="preserve">wordt gebruikt om ruis te verwijderen uit de puntenwolk. Hierbij wordt voor elk punt uit de puntenwolk bekeken wat de gemiddelde afstand is tot een aantal dichtstbijzijnde andere punten. Punten </w:t>
      </w:r>
      <w:r w:rsidR="0078259B">
        <w:rPr>
          <w:lang w:val="nl-NL"/>
        </w:rPr>
        <w:t xml:space="preserve">waarbij de gemiddelde waarde groter is dan het gemiddelde plus een aantal keer de </w:t>
      </w:r>
      <w:del w:id="70" w:author="Jan van Velsen" w:date="2021-12-06T14:42:00Z">
        <w:r w:rsidRPr="56FEADB5" w:rsidDel="00034E4A">
          <w:rPr>
            <w:lang w:val="nl-NL"/>
          </w:rPr>
          <w:delText>standaard deviatie</w:delText>
        </w:r>
      </w:del>
      <w:ins w:id="71" w:author="Jan van Velsen" w:date="2021-12-06T14:42:00Z">
        <w:r w:rsidR="17FC47EF" w:rsidRPr="56FEADB5">
          <w:rPr>
            <w:lang w:val="nl-NL"/>
          </w:rPr>
          <w:t>standaarddeviatie</w:t>
        </w:r>
      </w:ins>
      <w:ins w:id="72" w:author="Jan van Velsen" w:date="2022-01-03T09:22:00Z">
        <w:r w:rsidR="10ECF699" w:rsidRPr="56FEADB5">
          <w:rPr>
            <w:lang w:val="nl-NL"/>
          </w:rPr>
          <w:t>s</w:t>
        </w:r>
      </w:ins>
      <w:r w:rsidR="00195738">
        <w:rPr>
          <w:lang w:val="nl-NL"/>
        </w:rPr>
        <w:t xml:space="preserve"> worden vervolgens verwijderd uit de puntenwolk. </w:t>
      </w:r>
      <w:commentRangeStart w:id="73"/>
      <w:r w:rsidR="00195738">
        <w:rPr>
          <w:lang w:val="nl-NL"/>
        </w:rPr>
        <w:t xml:space="preserve">Het aantal punten dat gebruikt wordt om de gemiddelde afstand te berekenen tot een punt en het </w:t>
      </w:r>
      <w:r w:rsidR="00195738" w:rsidRPr="00C20726">
        <w:rPr>
          <w:lang w:val="nl-NL"/>
        </w:rPr>
        <w:t xml:space="preserve">aantal keer </w:t>
      </w:r>
      <w:del w:id="74" w:author="Jan van Velsen" w:date="2021-12-06T14:42:00Z">
        <w:r w:rsidRPr="56FEADB5" w:rsidDel="00034E4A">
          <w:rPr>
            <w:lang w:val="nl-NL"/>
          </w:rPr>
          <w:delText>standaard deviatie</w:delText>
        </w:r>
      </w:del>
      <w:ins w:id="75" w:author="Jan van Velsen" w:date="2021-12-06T14:42:00Z">
        <w:r w:rsidR="564B3431" w:rsidRPr="56FEADB5">
          <w:rPr>
            <w:lang w:val="nl-NL"/>
          </w:rPr>
          <w:t>standaarddeviatie</w:t>
        </w:r>
      </w:ins>
      <w:r w:rsidR="00195738" w:rsidRPr="00C20726">
        <w:rPr>
          <w:lang w:val="nl-NL"/>
        </w:rPr>
        <w:t xml:space="preserve"> </w:t>
      </w:r>
      <w:r w:rsidR="0078259B" w:rsidRPr="00C20726">
        <w:rPr>
          <w:lang w:val="nl-NL"/>
        </w:rPr>
        <w:t>dat wordt gebruikt om de maximale gemiddelde afs</w:t>
      </w:r>
      <w:r w:rsidRPr="00C20726">
        <w:rPr>
          <w:lang w:val="nl-NL"/>
        </w:rPr>
        <w:t xml:space="preserve">tand voor een punt te </w:t>
      </w:r>
      <w:r w:rsidR="0036313D">
        <w:rPr>
          <w:lang w:val="nl-NL"/>
        </w:rPr>
        <w:t>bepalen zijn parameters die kunnen worden ingesteld</w:t>
      </w:r>
      <w:commentRangeEnd w:id="73"/>
      <w:r>
        <w:rPr>
          <w:rStyle w:val="CommentReference"/>
        </w:rPr>
        <w:commentReference w:id="73"/>
      </w:r>
      <w:r w:rsidRPr="00C20726">
        <w:rPr>
          <w:lang w:val="nl-NL"/>
        </w:rPr>
        <w:t xml:space="preserve">. </w:t>
      </w:r>
      <w:r w:rsidR="00043ED0" w:rsidRPr="00C20726">
        <w:rPr>
          <w:lang w:val="nl-NL"/>
        </w:rPr>
        <w:t xml:space="preserve">De parameters </w:t>
      </w:r>
      <w:r w:rsidR="00FC0AEB">
        <w:rPr>
          <w:lang w:val="nl-NL"/>
        </w:rPr>
        <w:t xml:space="preserve">die in </w:t>
      </w:r>
      <w:r w:rsidR="00C20726" w:rsidRPr="00C20726">
        <w:rPr>
          <w:lang w:val="nl-NL"/>
        </w:rPr>
        <w:t>dit project</w:t>
      </w:r>
      <w:r w:rsidR="00FC0AEB">
        <w:rPr>
          <w:lang w:val="nl-NL"/>
        </w:rPr>
        <w:t xml:space="preserve"> gebruikt zijn</w:t>
      </w:r>
      <w:r w:rsidR="00460259">
        <w:rPr>
          <w:lang w:val="nl-NL"/>
        </w:rPr>
        <w:t xml:space="preserve">, zijn de default waardes van de CloudCompare software en dat is </w:t>
      </w:r>
      <w:r w:rsidR="00C20726" w:rsidRPr="00C20726">
        <w:rPr>
          <w:lang w:val="nl-NL"/>
        </w:rPr>
        <w:t xml:space="preserve">6 voor het aantal </w:t>
      </w:r>
      <w:r w:rsidR="00415B3A" w:rsidRPr="00415B3A">
        <w:rPr>
          <w:lang w:val="nl-NL"/>
        </w:rPr>
        <w:t>n</w:t>
      </w:r>
      <w:r w:rsidR="00415B3A">
        <w:rPr>
          <w:lang w:val="nl-NL"/>
        </w:rPr>
        <w:t>aburige punten</w:t>
      </w:r>
      <w:r w:rsidR="00C20726" w:rsidRPr="00C20726">
        <w:rPr>
          <w:lang w:val="nl-NL"/>
        </w:rPr>
        <w:t xml:space="preserve"> </w:t>
      </w:r>
      <w:r w:rsidR="00FC0AEB">
        <w:rPr>
          <w:lang w:val="nl-NL"/>
        </w:rPr>
        <w:t>en</w:t>
      </w:r>
      <w:r w:rsidR="00C20726" w:rsidRPr="00C20726">
        <w:rPr>
          <w:lang w:val="nl-NL"/>
        </w:rPr>
        <w:t xml:space="preserve"> een </w:t>
      </w:r>
      <w:del w:id="76" w:author="Jan van Velsen" w:date="2021-12-06T14:42:00Z">
        <w:r w:rsidRPr="56FEADB5" w:rsidDel="00034E4A">
          <w:rPr>
            <w:lang w:val="nl-NL"/>
          </w:rPr>
          <w:delText>standaard deviatie</w:delText>
        </w:r>
      </w:del>
      <w:ins w:id="77" w:author="Jan van Velsen" w:date="2021-12-06T14:42:00Z">
        <w:r w:rsidR="122491E5" w:rsidRPr="56FEADB5">
          <w:rPr>
            <w:lang w:val="nl-NL"/>
          </w:rPr>
          <w:t>standaarddeviatie</w:t>
        </w:r>
      </w:ins>
      <w:r w:rsidR="00C20726" w:rsidRPr="00C20726">
        <w:rPr>
          <w:lang w:val="nl-NL"/>
        </w:rPr>
        <w:t xml:space="preserve"> van 1. </w:t>
      </w:r>
      <w:commentRangeStart w:id="78"/>
      <w:r w:rsidR="00C20726" w:rsidRPr="00C20726">
        <w:rPr>
          <w:lang w:val="nl-NL" w:eastAsia="nl-NL"/>
        </w:rPr>
        <w:t>Deze parameters zijn in de source code aan te passen.</w:t>
      </w:r>
      <w:commentRangeEnd w:id="78"/>
      <w:r>
        <w:rPr>
          <w:rStyle w:val="CommentReference"/>
        </w:rPr>
        <w:commentReference w:id="78"/>
      </w:r>
    </w:p>
    <w:p w14:paraId="584F61B5" w14:textId="25BB02C9" w:rsidR="007B5AC5" w:rsidRDefault="007B5AC5" w:rsidP="007B5AC5">
      <w:pPr>
        <w:pStyle w:val="Heading3"/>
        <w:rPr>
          <w:rFonts w:eastAsia="Times New Roman"/>
          <w:lang w:val="nl-NL" w:eastAsia="nl-NL"/>
        </w:rPr>
      </w:pPr>
      <w:bookmarkStart w:id="79" w:name="_Toc86672295"/>
      <w:bookmarkStart w:id="80" w:name="_Toc86674425"/>
      <w:bookmarkStart w:id="81" w:name="_Toc86674497"/>
      <w:bookmarkStart w:id="82" w:name="_Toc86695063"/>
      <w:bookmarkStart w:id="83" w:name="_Toc86700809"/>
      <w:bookmarkStart w:id="84" w:name="_Toc86701037"/>
      <w:commentRangeStart w:id="85"/>
      <w:r w:rsidRPr="22432958">
        <w:rPr>
          <w:rFonts w:eastAsia="Times New Roman"/>
          <w:lang w:val="nl-NL" w:eastAsia="nl-NL"/>
        </w:rPr>
        <w:t>Splitsen verdiepingen</w:t>
      </w:r>
      <w:bookmarkEnd w:id="79"/>
      <w:bookmarkEnd w:id="80"/>
      <w:bookmarkEnd w:id="81"/>
      <w:bookmarkEnd w:id="82"/>
      <w:bookmarkEnd w:id="83"/>
      <w:bookmarkEnd w:id="84"/>
      <w:commentRangeEnd w:id="85"/>
      <w:r>
        <w:rPr>
          <w:rStyle w:val="CommentReference"/>
        </w:rPr>
        <w:commentReference w:id="85"/>
      </w:r>
    </w:p>
    <w:p w14:paraId="56ADBA1A" w14:textId="26E7702F" w:rsidR="00E96664" w:rsidRDefault="00DF176B" w:rsidP="00034E4A">
      <w:pPr>
        <w:pStyle w:val="BodyText"/>
        <w:rPr>
          <w:lang w:val="nl-NL" w:eastAsia="nl-NL"/>
        </w:rPr>
      </w:pPr>
      <w:r>
        <w:rPr>
          <w:lang w:val="nl-NL" w:eastAsia="nl-NL"/>
        </w:rPr>
        <w:t>Voor het herkennen van kamers en het construeren van 3</w:t>
      </w:r>
      <w:r w:rsidR="007C5E9E">
        <w:rPr>
          <w:lang w:val="nl-NL" w:eastAsia="nl-NL"/>
        </w:rPr>
        <w:t xml:space="preserve">D </w:t>
      </w:r>
      <w:r>
        <w:rPr>
          <w:lang w:val="nl-NL" w:eastAsia="nl-NL"/>
        </w:rPr>
        <w:t xml:space="preserve">objecten van een gebouw is het handig om deze per verdieping te kunnen verwerken. Ook is het daarna gemakkelijk om te tellen hoeveel verdiepingen een gebouw bevat. </w:t>
      </w:r>
      <w:r w:rsidR="00FE4824">
        <w:rPr>
          <w:lang w:val="nl-NL" w:eastAsia="nl-NL"/>
        </w:rPr>
        <w:t>Om de verdiepingen van een puntenwolk te kunnen splitsen, is er gebruik gemaakt van</w:t>
      </w:r>
      <w:commentRangeStart w:id="86"/>
      <w:commentRangeStart w:id="87"/>
      <w:r w:rsidR="00FE4824">
        <w:rPr>
          <w:lang w:val="nl-NL" w:eastAsia="nl-NL"/>
        </w:rPr>
        <w:t xml:space="preserve"> density histograms</w:t>
      </w:r>
      <w:r w:rsidR="00A06581">
        <w:rPr>
          <w:lang w:val="nl-NL" w:eastAsia="nl-NL"/>
        </w:rPr>
        <w:t xml:space="preserve"> </w:t>
      </w:r>
      <w:commentRangeEnd w:id="86"/>
      <w:r>
        <w:rPr>
          <w:rStyle w:val="CommentReference"/>
        </w:rPr>
        <w:commentReference w:id="86"/>
      </w:r>
      <w:commentRangeEnd w:id="87"/>
      <w:r>
        <w:rPr>
          <w:rStyle w:val="CommentReference"/>
        </w:rPr>
        <w:commentReference w:id="87"/>
      </w:r>
      <w:r w:rsidR="00A06581">
        <w:rPr>
          <w:lang w:val="nl-NL" w:eastAsia="nl-NL"/>
        </w:rPr>
        <w:t xml:space="preserve">(zie </w:t>
      </w:r>
      <w:r w:rsidR="00A06581">
        <w:rPr>
          <w:lang w:val="nl-NL" w:eastAsia="nl-NL"/>
        </w:rPr>
        <w:fldChar w:fldCharType="begin"/>
      </w:r>
      <w:r w:rsidR="00A06581">
        <w:rPr>
          <w:lang w:val="nl-NL" w:eastAsia="nl-NL"/>
        </w:rPr>
        <w:instrText xml:space="preserve"> REF _Ref88740593 \h </w:instrText>
      </w:r>
      <w:r w:rsidR="00A06581">
        <w:rPr>
          <w:lang w:val="nl-NL" w:eastAsia="nl-NL"/>
        </w:rPr>
      </w:r>
      <w:r w:rsidR="00A06581">
        <w:rPr>
          <w:lang w:val="nl-NL" w:eastAsia="nl-NL"/>
        </w:rPr>
        <w:fldChar w:fldCharType="separate"/>
      </w:r>
      <w:r w:rsidR="00A06581" w:rsidRPr="00E96664">
        <w:rPr>
          <w:lang w:val="nl-NL"/>
        </w:rPr>
        <w:t xml:space="preserve">Figuur </w:t>
      </w:r>
      <w:r w:rsidR="00A06581">
        <w:rPr>
          <w:noProof/>
          <w:lang w:val="nl-NL"/>
        </w:rPr>
        <w:t>4</w:t>
      </w:r>
      <w:r w:rsidR="00A06581">
        <w:rPr>
          <w:lang w:val="nl-NL" w:eastAsia="nl-NL"/>
        </w:rPr>
        <w:fldChar w:fldCharType="end"/>
      </w:r>
      <w:r w:rsidR="00A06581">
        <w:rPr>
          <w:lang w:val="nl-NL" w:eastAsia="nl-NL"/>
        </w:rPr>
        <w:t>)</w:t>
      </w:r>
      <w:r w:rsidR="00FE4824">
        <w:rPr>
          <w:lang w:val="nl-NL" w:eastAsia="nl-NL"/>
        </w:rPr>
        <w:t xml:space="preserve">. </w:t>
      </w:r>
      <w:r w:rsidR="003D7961">
        <w:rPr>
          <w:lang w:val="nl-NL" w:eastAsia="nl-NL"/>
        </w:rPr>
        <w:t>De puntenwolk wordt als het ware platgeslagen tot alleen de hoogtewaarde van de punten in de ruimte.</w:t>
      </w:r>
      <w:r w:rsidR="003C6B25">
        <w:rPr>
          <w:lang w:val="nl-NL" w:eastAsia="nl-NL"/>
        </w:rPr>
        <w:t xml:space="preserve"> Door te tellen hoe vaak een punt zich op een bepaalde hoogte </w:t>
      </w:r>
      <w:del w:id="88" w:author="Jan van Velsen" w:date="2021-12-06T14:42:00Z">
        <w:r w:rsidRPr="22432958" w:rsidDel="00DF176B">
          <w:rPr>
            <w:lang w:val="nl-NL" w:eastAsia="nl-NL"/>
          </w:rPr>
          <w:delText>bevind</w:delText>
        </w:r>
      </w:del>
      <w:ins w:id="89" w:author="Jan van Velsen" w:date="2021-12-06T14:42:00Z">
        <w:r w:rsidR="6648B66D" w:rsidRPr="22432958">
          <w:rPr>
            <w:lang w:val="nl-NL" w:eastAsia="nl-NL"/>
          </w:rPr>
          <w:t>bevindt</w:t>
        </w:r>
      </w:ins>
      <w:r w:rsidR="003C6B25">
        <w:rPr>
          <w:lang w:val="nl-NL" w:eastAsia="nl-NL"/>
        </w:rPr>
        <w:t xml:space="preserve"> kan de relatieve dichtheid van punten worden bepaald in de hoogte as. Door de waarden te groeperen in een histogram worden duidelijk de pieken zichtbaar waar zich horizontale vlakken (dus vloeren en plafonds</w:t>
      </w:r>
      <w:r w:rsidR="006809D6">
        <w:rPr>
          <w:lang w:val="nl-NL" w:eastAsia="nl-NL"/>
        </w:rPr>
        <w:t>,</w:t>
      </w:r>
      <w:r w:rsidR="003C6B25">
        <w:rPr>
          <w:lang w:val="nl-NL" w:eastAsia="nl-NL"/>
        </w:rPr>
        <w:t xml:space="preserve"> maar ook tafels) zich bevinden.</w:t>
      </w:r>
      <w:r w:rsidR="00FE4824">
        <w:rPr>
          <w:lang w:val="nl-NL" w:eastAsia="nl-NL"/>
        </w:rPr>
        <w:t xml:space="preserve"> De pieken uit het histogram geven hierbij suggesties voor </w:t>
      </w:r>
      <w:r w:rsidR="003C6B25">
        <w:rPr>
          <w:lang w:val="nl-NL" w:eastAsia="nl-NL"/>
        </w:rPr>
        <w:t>de waarden waar</w:t>
      </w:r>
      <w:r w:rsidR="00FE4824">
        <w:rPr>
          <w:lang w:val="nl-NL" w:eastAsia="nl-NL"/>
        </w:rPr>
        <w:t xml:space="preserve"> vloeren en plafonds</w:t>
      </w:r>
      <w:r w:rsidR="003C6B25">
        <w:rPr>
          <w:lang w:val="nl-NL" w:eastAsia="nl-NL"/>
        </w:rPr>
        <w:t xml:space="preserve"> kunnen zijn</w:t>
      </w:r>
      <w:r w:rsidR="00FE4824">
        <w:rPr>
          <w:lang w:val="nl-NL" w:eastAsia="nl-NL"/>
        </w:rPr>
        <w:t xml:space="preserve">. </w:t>
      </w:r>
      <w:r w:rsidR="00E96664">
        <w:rPr>
          <w:lang w:val="nl-NL" w:eastAsia="nl-NL"/>
        </w:rPr>
        <w:t xml:space="preserve">Als er een oneven aantal pieken is worden deze bewerkt zodat er een even aantal verdiepingen is. Bij drie pieken wordt de middelste bij beide verdiepingen meegenomen en bij vijf pieken worden de tweede en vierde vervangen door de middelste. Hierdoor gaat er niks van de puntenwolk onnodig </w:t>
      </w:r>
      <w:r w:rsidR="00B93F7E">
        <w:rPr>
          <w:lang w:val="nl-NL" w:eastAsia="nl-NL"/>
        </w:rPr>
        <w:t>verloren</w:t>
      </w:r>
      <w:r w:rsidR="00E96664">
        <w:rPr>
          <w:lang w:val="nl-NL" w:eastAsia="nl-NL"/>
        </w:rPr>
        <w:t xml:space="preserve">. </w:t>
      </w:r>
      <w:commentRangeStart w:id="90"/>
      <w:r w:rsidR="00E96664">
        <w:rPr>
          <w:lang w:val="nl-NL" w:eastAsia="nl-NL"/>
        </w:rPr>
        <w:t xml:space="preserve">Als er meer dan 3 verdiepingen zijn die een oneven aantal pieken veroorzaakt (bijvoorbeeld door schuine daken of splitlevels) dan kan het algoritme dit (nog) niet verwerken. </w:t>
      </w:r>
      <w:commentRangeEnd w:id="90"/>
      <w:r w:rsidR="002C6C8B">
        <w:rPr>
          <w:rStyle w:val="CommentReference"/>
        </w:rPr>
        <w:commentReference w:id="90"/>
      </w:r>
    </w:p>
    <w:p w14:paraId="436D8248" w14:textId="368D0A1E" w:rsidR="00FE4824" w:rsidRDefault="00BA6218" w:rsidP="00E96664">
      <w:pPr>
        <w:pStyle w:val="BodyText"/>
        <w:rPr>
          <w:lang w:val="nl-NL" w:eastAsia="nl-NL"/>
        </w:rPr>
      </w:pPr>
      <w:r w:rsidRPr="53C56B84">
        <w:rPr>
          <w:lang w:val="nl-NL" w:eastAsia="nl-NL"/>
        </w:rPr>
        <w:t>Vervolgens wordt</w:t>
      </w:r>
      <w:r w:rsidR="00E96664" w:rsidRPr="53C56B84">
        <w:rPr>
          <w:lang w:val="nl-NL" w:eastAsia="nl-NL"/>
        </w:rPr>
        <w:t xml:space="preserve"> een buffer van 10 centimeter genomen boven de plafondpiek en 10 centime</w:t>
      </w:r>
      <w:r w:rsidR="00D21FD9" w:rsidRPr="53C56B84">
        <w:rPr>
          <w:lang w:val="nl-NL" w:eastAsia="nl-NL"/>
        </w:rPr>
        <w:t>te</w:t>
      </w:r>
      <w:r w:rsidR="00E96664" w:rsidRPr="53C56B84">
        <w:rPr>
          <w:lang w:val="nl-NL" w:eastAsia="nl-NL"/>
        </w:rPr>
        <w:t>r onder de vloerpiek</w:t>
      </w:r>
      <w:r w:rsidR="008A2AF9" w:rsidRPr="53C56B84">
        <w:rPr>
          <w:lang w:val="nl-NL" w:eastAsia="nl-NL"/>
        </w:rPr>
        <w:t>.</w:t>
      </w:r>
      <w:r w:rsidR="00E96664" w:rsidRPr="53C56B84">
        <w:rPr>
          <w:lang w:val="nl-NL" w:eastAsia="nl-NL"/>
        </w:rPr>
        <w:t xml:space="preserve"> Ook wordt er gecheckt of tussen het plafond en vloer minimaal </w:t>
      </w:r>
      <w:commentRangeStart w:id="91"/>
      <w:commentRangeStart w:id="92"/>
      <w:r w:rsidR="00E96664" w:rsidRPr="53C56B84">
        <w:rPr>
          <w:lang w:val="nl-NL" w:eastAsia="nl-NL"/>
        </w:rPr>
        <w:t>2.1</w:t>
      </w:r>
      <w:commentRangeEnd w:id="91"/>
      <w:r>
        <w:rPr>
          <w:rStyle w:val="CommentReference"/>
        </w:rPr>
        <w:commentReference w:id="91"/>
      </w:r>
      <w:commentRangeEnd w:id="92"/>
      <w:r>
        <w:rPr>
          <w:rStyle w:val="CommentReference"/>
        </w:rPr>
        <w:commentReference w:id="92"/>
      </w:r>
      <w:r w:rsidR="00E96664" w:rsidRPr="53C56B84">
        <w:rPr>
          <w:lang w:val="nl-NL" w:eastAsia="nl-NL"/>
        </w:rPr>
        <w:t xml:space="preserve"> meter zit. Tenslotte wordt de puntenwolk opgeknipt aan de hand van deze plafond en vloer hoogtes. </w:t>
      </w:r>
      <w:r w:rsidR="00D21FD9" w:rsidRPr="53C56B84">
        <w:rPr>
          <w:lang w:val="nl-NL" w:eastAsia="nl-NL"/>
        </w:rPr>
        <w:t xml:space="preserve">Door de buffer kunnen er punten dubbel in de gesplitte puntenwolken voorkomen maar deze worden in de volgende stappen weer ongedaan gemaakt. </w:t>
      </w:r>
    </w:p>
    <w:p w14:paraId="53A7E01D" w14:textId="77777777" w:rsidR="00E96664" w:rsidRDefault="00E96664" w:rsidP="00E96664">
      <w:pPr>
        <w:pStyle w:val="BodyText"/>
        <w:keepNext/>
      </w:pPr>
      <w:r>
        <w:rPr>
          <w:noProof/>
          <w:lang w:val="nl-NL" w:eastAsia="nl-NL"/>
        </w:rPr>
        <mc:AlternateContent>
          <mc:Choice Requires="wpg">
            <w:drawing>
              <wp:inline distT="0" distB="0" distL="0" distR="0" wp14:anchorId="1AF2283D" wp14:editId="4E928F3A">
                <wp:extent cx="5098242" cy="3936481"/>
                <wp:effectExtent l="0" t="0" r="7620" b="6985"/>
                <wp:docPr id="81" name="Group 81"/>
                <wp:cNvGraphicFramePr/>
                <a:graphic xmlns:a="http://schemas.openxmlformats.org/drawingml/2006/main">
                  <a:graphicData uri="http://schemas.microsoft.com/office/word/2010/wordprocessingGroup">
                    <wpg:wgp>
                      <wpg:cNvGrpSpPr/>
                      <wpg:grpSpPr>
                        <a:xfrm>
                          <a:off x="0" y="0"/>
                          <a:ext cx="5098242" cy="3936481"/>
                          <a:chOff x="0" y="0"/>
                          <a:chExt cx="5098242" cy="3936481"/>
                        </a:xfrm>
                      </wpg:grpSpPr>
                      <pic:pic xmlns:pic="http://schemas.openxmlformats.org/drawingml/2006/picture">
                        <pic:nvPicPr>
                          <pic:cNvPr id="80" name="Picture 8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063490" cy="1964055"/>
                          </a:xfrm>
                          <a:prstGeom prst="rect">
                            <a:avLst/>
                          </a:prstGeom>
                        </pic:spPr>
                      </pic:pic>
                      <pic:pic xmlns:pic="http://schemas.openxmlformats.org/drawingml/2006/picture">
                        <pic:nvPicPr>
                          <pic:cNvPr id="79" name="Picture 7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0782" y="1967346"/>
                            <a:ext cx="5077460" cy="1969135"/>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202964DB">
              <v:group id="Group 81" style="width:401.45pt;height:309.95pt;mso-position-horizontal-relative:char;mso-position-vertical-relative:line" coordsize="50982,39364" o:spid="_x0000_s1026" w14:anchorId="6657E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">
                <v:shape id="Picture 80" style="position:absolute;width:50634;height:1964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">
                  <v:imagedata o:title="" r:id="rId40"/>
                  <v:path arrowok="t"/>
                </v:shape>
                <v:shape id="Picture 79" style="position:absolute;left:207;top:19673;width:50775;height:1969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">
                  <v:imagedata o:title="" r:id="rId41"/>
                  <v:path arrowok="t"/>
                </v:shape>
                <w10:anchorlock/>
              </v:group>
            </w:pict>
          </mc:Fallback>
        </mc:AlternateContent>
      </w:r>
    </w:p>
    <w:p w14:paraId="40C05A98" w14:textId="110D56BA" w:rsidR="00460259" w:rsidRDefault="00E96664" w:rsidP="00B61889">
      <w:pPr>
        <w:pStyle w:val="Caption"/>
        <w:rPr>
          <w:lang w:val="nl-NL"/>
        </w:rPr>
      </w:pPr>
      <w:bookmarkStart w:id="93" w:name="_Ref88740593"/>
      <w:r w:rsidRPr="00E96664">
        <w:rPr>
          <w:lang w:val="nl-NL"/>
        </w:rPr>
        <w:t xml:space="preserve">Figuur </w:t>
      </w:r>
      <w:r>
        <w:fldChar w:fldCharType="begin"/>
      </w:r>
      <w:r w:rsidRPr="00E96664">
        <w:rPr>
          <w:lang w:val="nl-NL"/>
        </w:rPr>
        <w:instrText xml:space="preserve"> SEQ Figuur \* ARABIC </w:instrText>
      </w:r>
      <w:r>
        <w:fldChar w:fldCharType="separate"/>
      </w:r>
      <w:r w:rsidR="00A06581">
        <w:rPr>
          <w:noProof/>
          <w:lang w:val="nl-NL"/>
        </w:rPr>
        <w:t>4</w:t>
      </w:r>
      <w:r>
        <w:fldChar w:fldCharType="end"/>
      </w:r>
      <w:bookmarkEnd w:id="93"/>
      <w:r w:rsidRPr="00E96664">
        <w:rPr>
          <w:lang w:val="nl-NL"/>
        </w:rPr>
        <w:t>: Density histograms gebruikt voor het splitsen van de verdiepingen. Boven de originele piek detectie, onder de splitsing in verdieping (rood is vloer, blauw is plafond)</w:t>
      </w:r>
    </w:p>
    <w:p w14:paraId="25D98D98" w14:textId="77777777" w:rsidR="00B61889" w:rsidRPr="00B61889" w:rsidRDefault="00B61889" w:rsidP="00B61889">
      <w:pPr>
        <w:rPr>
          <w:lang w:val="nl-NL"/>
        </w:rPr>
      </w:pPr>
    </w:p>
    <w:p w14:paraId="0868D755" w14:textId="09340CD3" w:rsidR="00D91A31" w:rsidRDefault="007B5AC5" w:rsidP="00D91A31">
      <w:pPr>
        <w:pStyle w:val="Heading3"/>
        <w:rPr>
          <w:rFonts w:eastAsia="Times New Roman"/>
          <w:lang w:val="nl-NL" w:eastAsia="nl-NL"/>
        </w:rPr>
      </w:pPr>
      <w:bookmarkStart w:id="94" w:name="_Toc86672296"/>
      <w:bookmarkStart w:id="95" w:name="_Toc86674426"/>
      <w:bookmarkStart w:id="96" w:name="_Toc86674498"/>
      <w:bookmarkStart w:id="97" w:name="_Toc86695064"/>
      <w:bookmarkStart w:id="98" w:name="_Toc86700810"/>
      <w:bookmarkStart w:id="99" w:name="_Toc86701038"/>
      <w:r>
        <w:rPr>
          <w:rFonts w:eastAsia="Times New Roman"/>
          <w:lang w:val="nl-NL" w:eastAsia="nl-NL"/>
        </w:rPr>
        <w:t>Splitsen kamers</w:t>
      </w:r>
      <w:bookmarkEnd w:id="94"/>
      <w:bookmarkEnd w:id="95"/>
      <w:bookmarkEnd w:id="96"/>
      <w:bookmarkEnd w:id="97"/>
      <w:bookmarkEnd w:id="98"/>
      <w:bookmarkEnd w:id="99"/>
    </w:p>
    <w:p w14:paraId="391998EB" w14:textId="65D661A2" w:rsidR="00D91A31" w:rsidRDefault="00D91A31" w:rsidP="00D91A31">
      <w:pPr>
        <w:pStyle w:val="BodyText"/>
        <w:rPr>
          <w:lang w:val="nl-NL" w:eastAsia="nl-NL"/>
        </w:rPr>
      </w:pPr>
      <w:r>
        <w:rPr>
          <w:lang w:val="nl-NL" w:eastAsia="nl-NL"/>
        </w:rPr>
        <w:t>Om de verschill</w:t>
      </w:r>
      <w:r w:rsidR="00E378A4">
        <w:rPr>
          <w:lang w:val="nl-NL" w:eastAsia="nl-NL"/>
        </w:rPr>
        <w:t>ende kamers van één verdieping</w:t>
      </w:r>
      <w:r>
        <w:rPr>
          <w:lang w:val="nl-NL" w:eastAsia="nl-NL"/>
        </w:rPr>
        <w:t xml:space="preserve"> te onderscheiden wordt gebruikt van een distance transform algoritme</w:t>
      </w:r>
      <w:r w:rsidR="0024431F">
        <w:rPr>
          <w:rStyle w:val="FootnoteReference"/>
          <w:lang w:val="nl-NL" w:eastAsia="nl-NL"/>
        </w:rPr>
        <w:footnoteReference w:id="6"/>
      </w:r>
      <w:r>
        <w:rPr>
          <w:lang w:val="nl-NL" w:eastAsia="nl-NL"/>
        </w:rPr>
        <w:t xml:space="preserve">. Dit algoritme wordt uitgevoerd op een 2D doorsnede van de puntenwolk. Deze 2D doorsnede wordt gemaakt door een plakje uit de puntenwolk te knippen die 10 centimeter onder het plafond begint (om zoveel mogelijk de muur boven deuren mee te nemen) en 20 centimeter dik is. Daarna worden de punten platgeslagen om tot de 2D weergave te komen. Hiermee worden verschillende </w:t>
      </w:r>
      <w:r w:rsidR="00E378A4">
        <w:rPr>
          <w:lang w:val="nl-NL" w:eastAsia="nl-NL"/>
        </w:rPr>
        <w:t>morfologische</w:t>
      </w:r>
      <w:r>
        <w:rPr>
          <w:lang w:val="nl-NL" w:eastAsia="nl-NL"/>
        </w:rPr>
        <w:t xml:space="preserve"> operaties</w:t>
      </w:r>
      <w:r w:rsidR="003C718B">
        <w:rPr>
          <w:rStyle w:val="FootnoteReference"/>
          <w:lang w:val="nl-NL" w:eastAsia="nl-NL"/>
        </w:rPr>
        <w:footnoteReference w:id="7"/>
      </w:r>
      <w:r>
        <w:rPr>
          <w:lang w:val="nl-NL" w:eastAsia="nl-NL"/>
        </w:rPr>
        <w:t xml:space="preserve"> gedaan om de punten te verdikken</w:t>
      </w:r>
      <w:r w:rsidR="00D7611E">
        <w:rPr>
          <w:lang w:val="nl-NL" w:eastAsia="nl-NL"/>
        </w:rPr>
        <w:t xml:space="preserve"> en aan te laten sluiten om </w:t>
      </w:r>
      <w:r>
        <w:rPr>
          <w:lang w:val="nl-NL" w:eastAsia="nl-NL"/>
        </w:rPr>
        <w:t>vervolgens lijnen te herkennen. Met deze 2D zwart/wit lijnenplaat wordt vervolgens het distance</w:t>
      </w:r>
      <w:r w:rsidR="00E378A4">
        <w:rPr>
          <w:lang w:val="nl-NL" w:eastAsia="nl-NL"/>
        </w:rPr>
        <w:t xml:space="preserve"> transform algoritme uitgevoerd. Dit algoritme </w:t>
      </w:r>
      <w:r>
        <w:rPr>
          <w:lang w:val="nl-NL" w:eastAsia="nl-NL"/>
        </w:rPr>
        <w:t xml:space="preserve">herkent </w:t>
      </w:r>
      <w:r w:rsidR="005C1774">
        <w:rPr>
          <w:lang w:val="nl-NL" w:eastAsia="nl-NL"/>
        </w:rPr>
        <w:t>voor ieder punt in de ruimte</w:t>
      </w:r>
      <w:r>
        <w:rPr>
          <w:lang w:val="nl-NL" w:eastAsia="nl-NL"/>
        </w:rPr>
        <w:t xml:space="preserve"> wat de</w:t>
      </w:r>
      <w:r w:rsidR="004307F9">
        <w:rPr>
          <w:lang w:val="nl-NL" w:eastAsia="nl-NL"/>
        </w:rPr>
        <w:t xml:space="preserve"> afstand is tot een</w:t>
      </w:r>
      <w:r>
        <w:rPr>
          <w:lang w:val="nl-NL" w:eastAsia="nl-NL"/>
        </w:rPr>
        <w:t xml:space="preserve"> </w:t>
      </w:r>
      <w:r w:rsidR="005C1774">
        <w:rPr>
          <w:lang w:val="nl-NL" w:eastAsia="nl-NL"/>
        </w:rPr>
        <w:t>dichtstbijzijnde muur</w:t>
      </w:r>
      <w:r w:rsidR="00DC4BEB">
        <w:rPr>
          <w:lang w:val="nl-NL" w:eastAsia="nl-NL"/>
        </w:rPr>
        <w:t>.</w:t>
      </w:r>
      <w:r w:rsidR="005C1774">
        <w:rPr>
          <w:lang w:val="nl-NL" w:eastAsia="nl-NL"/>
        </w:rPr>
        <w:t xml:space="preserve"> Als deze afstand groter is</w:t>
      </w:r>
      <w:r w:rsidR="004307F9">
        <w:rPr>
          <w:lang w:val="nl-NL" w:eastAsia="nl-NL"/>
        </w:rPr>
        <w:t>,</w:t>
      </w:r>
      <w:r w:rsidR="005C1774">
        <w:rPr>
          <w:lang w:val="nl-NL" w:eastAsia="nl-NL"/>
        </w:rPr>
        <w:t xml:space="preserve"> krijgt dat punt een hogere waarde, </w:t>
      </w:r>
      <w:r w:rsidR="004307F9">
        <w:rPr>
          <w:lang w:val="nl-NL" w:eastAsia="nl-NL"/>
        </w:rPr>
        <w:t>waardoor middelpunten van ruimten hoge waarden toegewezen krijgen en muren lage waarden</w:t>
      </w:r>
      <w:r w:rsidR="005C1774">
        <w:rPr>
          <w:lang w:val="nl-NL" w:eastAsia="nl-NL"/>
        </w:rPr>
        <w:t>.</w:t>
      </w:r>
      <w:r w:rsidR="00DC4BEB">
        <w:rPr>
          <w:lang w:val="nl-NL" w:eastAsia="nl-NL"/>
        </w:rPr>
        <w:t xml:space="preserve"> </w:t>
      </w:r>
      <w:r w:rsidR="00DC4BEB">
        <w:rPr>
          <w:lang w:val="nl-NL"/>
        </w:rPr>
        <w:t xml:space="preserve">Tenslotte </w:t>
      </w:r>
      <w:r w:rsidR="004307F9">
        <w:rPr>
          <w:lang w:val="nl-NL"/>
        </w:rPr>
        <w:t>worden</w:t>
      </w:r>
      <w:r w:rsidR="00DC4BEB">
        <w:rPr>
          <w:lang w:val="nl-NL"/>
        </w:rPr>
        <w:t xml:space="preserve"> door</w:t>
      </w:r>
      <w:r w:rsidR="00DC4BEB">
        <w:rPr>
          <w:lang w:val="nl-NL" w:eastAsia="nl-NL"/>
        </w:rPr>
        <w:t xml:space="preserve"> een </w:t>
      </w:r>
      <w:r w:rsidR="00DC4BEB">
        <w:rPr>
          <w:lang w:val="nl-NL"/>
        </w:rPr>
        <w:t>watershed algoritme</w:t>
      </w:r>
      <w:r w:rsidR="003C718B">
        <w:rPr>
          <w:rStyle w:val="FootnoteReference"/>
          <w:lang w:val="nl-NL"/>
        </w:rPr>
        <w:footnoteReference w:id="8"/>
      </w:r>
      <w:r w:rsidR="00DC4BEB">
        <w:rPr>
          <w:lang w:val="nl-NL" w:eastAsia="nl-NL"/>
        </w:rPr>
        <w:t xml:space="preserve"> de </w:t>
      </w:r>
      <w:r w:rsidR="007965B6">
        <w:rPr>
          <w:lang w:val="nl-NL"/>
        </w:rPr>
        <w:t>ruimtes vanuit de middelpunten opgevuld</w:t>
      </w:r>
      <w:r w:rsidR="00DC4BEB">
        <w:rPr>
          <w:lang w:val="nl-NL"/>
        </w:rPr>
        <w:t xml:space="preserve"> tot de muren om de ruimtes te onderscheiden</w:t>
      </w:r>
      <w:r>
        <w:rPr>
          <w:lang w:val="nl-NL" w:eastAsia="nl-NL"/>
        </w:rPr>
        <w:t>.</w:t>
      </w:r>
      <w:r w:rsidR="003C718B">
        <w:rPr>
          <w:lang w:val="nl-NL" w:eastAsia="nl-NL"/>
        </w:rPr>
        <w:t xml:space="preserve"> De verschillende tussenstappen worden ook uitgeschreven in de pipeline om tussentijds te kunnen analyseren hoe de resultaten zijn. Deze zijn beschreven in paragraaf </w:t>
      </w:r>
      <w:r w:rsidR="003C718B">
        <w:rPr>
          <w:lang w:val="nl-NL" w:eastAsia="nl-NL"/>
        </w:rPr>
        <w:fldChar w:fldCharType="begin"/>
      </w:r>
      <w:r w:rsidR="003C718B">
        <w:rPr>
          <w:lang w:val="nl-NL" w:eastAsia="nl-NL"/>
        </w:rPr>
        <w:instrText xml:space="preserve"> REF _Ref87524962 \r \h </w:instrText>
      </w:r>
      <w:r w:rsidR="003C718B">
        <w:rPr>
          <w:lang w:val="nl-NL" w:eastAsia="nl-NL"/>
        </w:rPr>
      </w:r>
      <w:r w:rsidR="003C718B">
        <w:rPr>
          <w:lang w:val="nl-NL" w:eastAsia="nl-NL"/>
        </w:rPr>
        <w:fldChar w:fldCharType="separate"/>
      </w:r>
      <w:r w:rsidR="003C718B">
        <w:rPr>
          <w:lang w:val="nl-NL" w:eastAsia="nl-NL"/>
        </w:rPr>
        <w:t>3.3</w:t>
      </w:r>
      <w:r w:rsidR="003C718B">
        <w:rPr>
          <w:lang w:val="nl-NL" w:eastAsia="nl-NL"/>
        </w:rPr>
        <w:fldChar w:fldCharType="end"/>
      </w:r>
      <w:r w:rsidR="003C718B">
        <w:rPr>
          <w:lang w:val="nl-NL" w:eastAsia="nl-NL"/>
        </w:rPr>
        <w:t>.</w:t>
      </w:r>
      <w:r>
        <w:rPr>
          <w:lang w:val="nl-NL" w:eastAsia="nl-NL"/>
        </w:rPr>
        <w:t xml:space="preserve"> Het resultaat is een 2D kleurenpl</w:t>
      </w:r>
      <w:r w:rsidR="003C718B">
        <w:rPr>
          <w:lang w:val="nl-NL" w:eastAsia="nl-NL"/>
        </w:rPr>
        <w:t xml:space="preserve">aat van </w:t>
      </w:r>
      <w:r w:rsidR="00276419">
        <w:rPr>
          <w:lang w:val="nl-NL" w:eastAsia="nl-NL"/>
        </w:rPr>
        <w:t xml:space="preserve">de verschillende kamers waarmee, </w:t>
      </w:r>
      <w:r w:rsidR="003C718B">
        <w:rPr>
          <w:lang w:val="nl-NL" w:eastAsia="nl-NL"/>
        </w:rPr>
        <w:t>d</w:t>
      </w:r>
      <w:r>
        <w:rPr>
          <w:lang w:val="nl-NL" w:eastAsia="nl-NL"/>
        </w:rPr>
        <w:t xml:space="preserve">oor de x,y </w:t>
      </w:r>
      <w:r w:rsidR="00E378A4">
        <w:rPr>
          <w:lang w:val="nl-NL" w:eastAsia="nl-NL"/>
        </w:rPr>
        <w:t>coördinaten</w:t>
      </w:r>
      <w:r>
        <w:rPr>
          <w:lang w:val="nl-NL" w:eastAsia="nl-NL"/>
        </w:rPr>
        <w:t xml:space="preserve"> terug te geven aan de puntenwol</w:t>
      </w:r>
      <w:r w:rsidR="00E378A4">
        <w:rPr>
          <w:lang w:val="nl-NL" w:eastAsia="nl-NL"/>
        </w:rPr>
        <w:t>k, de puntenwolk in kamers ve</w:t>
      </w:r>
      <w:r w:rsidR="00734338">
        <w:rPr>
          <w:lang w:val="nl-NL" w:eastAsia="nl-NL"/>
        </w:rPr>
        <w:t xml:space="preserve">rdeeld </w:t>
      </w:r>
      <w:r w:rsidR="003C718B">
        <w:rPr>
          <w:lang w:val="nl-NL" w:eastAsia="nl-NL"/>
        </w:rPr>
        <w:t>wordt</w:t>
      </w:r>
      <w:r w:rsidR="00734338">
        <w:rPr>
          <w:lang w:val="nl-NL" w:eastAsia="nl-NL"/>
        </w:rPr>
        <w:t xml:space="preserve"> en als input gebruikt </w:t>
      </w:r>
      <w:r w:rsidR="003C718B">
        <w:rPr>
          <w:lang w:val="nl-NL" w:eastAsia="nl-NL"/>
        </w:rPr>
        <w:t xml:space="preserve">wordt </w:t>
      </w:r>
      <w:r w:rsidR="00734338">
        <w:rPr>
          <w:lang w:val="nl-NL" w:eastAsia="nl-NL"/>
        </w:rPr>
        <w:t xml:space="preserve">voor de volgende stap. </w:t>
      </w:r>
    </w:p>
    <w:p w14:paraId="4570E9EB" w14:textId="77777777" w:rsidR="00B61889" w:rsidRPr="00BA6218" w:rsidRDefault="00B61889" w:rsidP="00D91A31">
      <w:pPr>
        <w:pStyle w:val="BodyText"/>
        <w:rPr>
          <w:lang w:val="nl-NL" w:eastAsia="nl-NL"/>
        </w:rPr>
      </w:pPr>
    </w:p>
    <w:p w14:paraId="260C3C53" w14:textId="0ADD8644" w:rsidR="00FE4824" w:rsidRDefault="003B0529" w:rsidP="00D91A31">
      <w:pPr>
        <w:pStyle w:val="Heading3"/>
        <w:rPr>
          <w:lang w:val="nl-NL" w:eastAsia="nl-NL"/>
        </w:rPr>
      </w:pPr>
      <w:bookmarkStart w:id="103" w:name="_Toc86672297"/>
      <w:bookmarkStart w:id="104" w:name="_Toc86674427"/>
      <w:bookmarkStart w:id="105" w:name="_Toc86674499"/>
      <w:bookmarkStart w:id="106" w:name="_Toc86695065"/>
      <w:bookmarkStart w:id="107" w:name="_Toc86700811"/>
      <w:bookmarkStart w:id="108" w:name="_Toc86701039"/>
      <w:commentRangeStart w:id="109"/>
      <w:r>
        <w:rPr>
          <w:lang w:val="nl-NL" w:eastAsia="nl-NL"/>
        </w:rPr>
        <w:t>Rec</w:t>
      </w:r>
      <w:r w:rsidR="007B5AC5">
        <w:rPr>
          <w:lang w:val="nl-NL" w:eastAsia="nl-NL"/>
        </w:rPr>
        <w:t>onstrueren 3</w:t>
      </w:r>
      <w:r w:rsidR="00E378A4">
        <w:rPr>
          <w:lang w:val="nl-NL" w:eastAsia="nl-NL"/>
        </w:rPr>
        <w:t>D</w:t>
      </w:r>
      <w:r w:rsidR="007B5AC5">
        <w:rPr>
          <w:lang w:val="nl-NL" w:eastAsia="nl-NL"/>
        </w:rPr>
        <w:t xml:space="preserve"> objecten</w:t>
      </w:r>
      <w:bookmarkEnd w:id="103"/>
      <w:bookmarkEnd w:id="104"/>
      <w:bookmarkEnd w:id="105"/>
      <w:bookmarkEnd w:id="106"/>
      <w:bookmarkEnd w:id="107"/>
      <w:bookmarkEnd w:id="108"/>
      <w:commentRangeEnd w:id="109"/>
      <w:r w:rsidR="00031EB6">
        <w:rPr>
          <w:rStyle w:val="CommentReference"/>
          <w:rFonts w:asciiTheme="minorHAnsi" w:eastAsiaTheme="minorHAnsi" w:hAnsiTheme="minorHAnsi" w:cstheme="minorBidi"/>
        </w:rPr>
        <w:commentReference w:id="109"/>
      </w:r>
    </w:p>
    <w:p w14:paraId="3E265983" w14:textId="37A014F2" w:rsidR="00E378A4" w:rsidRDefault="00E378A4" w:rsidP="00E378A4">
      <w:pPr>
        <w:pStyle w:val="BodyText"/>
        <w:rPr>
          <w:lang w:val="nl-NL"/>
        </w:rPr>
      </w:pPr>
      <w:r>
        <w:rPr>
          <w:lang w:val="nl-NL"/>
        </w:rPr>
        <w:t>Voor het reconstrueren van 3</w:t>
      </w:r>
      <w:r w:rsidR="0084315D">
        <w:rPr>
          <w:lang w:val="nl-NL"/>
        </w:rPr>
        <w:t>D</w:t>
      </w:r>
      <w:r>
        <w:rPr>
          <w:lang w:val="nl-NL"/>
        </w:rPr>
        <w:t xml:space="preserve"> ruimtes uit de puntenwolk wordt gebruik gemaakt van de Computational Geometry Algorithms Library (CGAL). Dit is een open source </w:t>
      </w:r>
      <w:del w:id="110" w:author="Jan van Velsen" w:date="2021-12-06T14:45:00Z">
        <w:r w:rsidRPr="53C56B84" w:rsidDel="00E378A4">
          <w:rPr>
            <w:lang w:val="nl-NL"/>
          </w:rPr>
          <w:delText>software pakket</w:delText>
        </w:r>
      </w:del>
      <w:ins w:id="111" w:author="Jan van Velsen" w:date="2021-12-06T14:45:00Z">
        <w:r w:rsidR="5B33B306">
          <w:rPr>
            <w:lang w:val="nl-NL"/>
          </w:rPr>
          <w:t>softwarepakket</w:t>
        </w:r>
      </w:ins>
      <w:r>
        <w:rPr>
          <w:lang w:val="nl-NL"/>
        </w:rPr>
        <w:t xml:space="preserve"> geschreven in C++ dat verschillende geometrische algoritmes bevat. Voor de 3</w:t>
      </w:r>
      <w:r w:rsidR="0094023F">
        <w:rPr>
          <w:lang w:val="nl-NL"/>
        </w:rPr>
        <w:t>D</w:t>
      </w:r>
      <w:r>
        <w:rPr>
          <w:lang w:val="nl-NL"/>
        </w:rPr>
        <w:t xml:space="preserve"> reconstructie van de puntenwolk is gebruik gemaakt van het Polygonal Surface Reconstruction (PSR) algoritme</w:t>
      </w:r>
      <w:r w:rsidR="006455A4">
        <w:rPr>
          <w:rStyle w:val="FootnoteReference"/>
          <w:lang w:val="nl-NL"/>
        </w:rPr>
        <w:footnoteReference w:id="9"/>
      </w:r>
      <w:r>
        <w:rPr>
          <w:lang w:val="nl-NL"/>
        </w:rPr>
        <w:t xml:space="preserve">. </w:t>
      </w:r>
    </w:p>
    <w:p w14:paraId="7310BE65" w14:textId="5B7832C7" w:rsidR="00F1070F" w:rsidRDefault="002C119E" w:rsidP="00D91A31">
      <w:pPr>
        <w:pStyle w:val="BodyText"/>
        <w:rPr>
          <w:lang w:val="nl-NL"/>
        </w:rPr>
      </w:pPr>
      <w:r w:rsidRPr="53C56B84">
        <w:rPr>
          <w:lang w:val="nl-NL"/>
        </w:rPr>
        <w:t xml:space="preserve">Het PSR algoritme is </w:t>
      </w:r>
      <w:r w:rsidR="00F002E4" w:rsidRPr="53C56B84">
        <w:rPr>
          <w:lang w:val="nl-NL"/>
        </w:rPr>
        <w:t xml:space="preserve">oorspronkelijk </w:t>
      </w:r>
      <w:r w:rsidRPr="53C56B84">
        <w:rPr>
          <w:lang w:val="nl-NL"/>
        </w:rPr>
        <w:t xml:space="preserve">ontwikkeld voor puntenwolken </w:t>
      </w:r>
      <w:r w:rsidR="007C5E9E" w:rsidRPr="53C56B84">
        <w:rPr>
          <w:lang w:val="nl-NL"/>
        </w:rPr>
        <w:t>van de</w:t>
      </w:r>
      <w:r w:rsidRPr="53C56B84">
        <w:rPr>
          <w:lang w:val="nl-NL"/>
        </w:rPr>
        <w:t xml:space="preserve"> buitenkant van gebouwen. Echter</w:t>
      </w:r>
      <w:r w:rsidR="00F002E4" w:rsidRPr="53C56B84">
        <w:rPr>
          <w:lang w:val="nl-NL"/>
        </w:rPr>
        <w:t>,</w:t>
      </w:r>
      <w:r w:rsidRPr="53C56B84">
        <w:rPr>
          <w:lang w:val="nl-NL"/>
        </w:rPr>
        <w:t xml:space="preserve"> omdat </w:t>
      </w:r>
      <w:r w:rsidR="003E27EE" w:rsidRPr="53C56B84">
        <w:rPr>
          <w:lang w:val="nl-NL"/>
        </w:rPr>
        <w:t>de verwerking</w:t>
      </w:r>
      <w:r w:rsidRPr="53C56B84">
        <w:rPr>
          <w:lang w:val="nl-NL"/>
        </w:rPr>
        <w:t xml:space="preserve"> per individuele kamer van de binnenkant van het gebouw</w:t>
      </w:r>
      <w:r w:rsidR="003E27EE" w:rsidRPr="53C56B84">
        <w:rPr>
          <w:lang w:val="nl-NL"/>
        </w:rPr>
        <w:t xml:space="preserve"> wordt gedaan,</w:t>
      </w:r>
      <w:r w:rsidRPr="53C56B84">
        <w:rPr>
          <w:lang w:val="nl-NL"/>
        </w:rPr>
        <w:t xml:space="preserve"> zijn de resultaten van het algoritme goed te gebruiken. </w:t>
      </w:r>
      <w:r w:rsidR="00041759" w:rsidRPr="53C56B84">
        <w:rPr>
          <w:lang w:val="nl-NL"/>
        </w:rPr>
        <w:t xml:space="preserve">Het </w:t>
      </w:r>
      <w:del w:id="113" w:author="Jan van Velsen" w:date="2021-12-06T14:45:00Z">
        <w:r w:rsidRPr="53C56B84" w:rsidDel="00041759">
          <w:rPr>
            <w:lang w:val="nl-NL"/>
          </w:rPr>
          <w:delText>PSR algoritme</w:delText>
        </w:r>
      </w:del>
      <w:ins w:id="114" w:author="Jan van Velsen" w:date="2021-12-06T14:45:00Z">
        <w:r w:rsidR="7884381A" w:rsidRPr="53C56B84">
          <w:rPr>
            <w:lang w:val="nl-NL"/>
          </w:rPr>
          <w:t>PSR-algoritme</w:t>
        </w:r>
      </w:ins>
      <w:r w:rsidR="00041759" w:rsidRPr="53C56B84">
        <w:rPr>
          <w:lang w:val="nl-NL"/>
        </w:rPr>
        <w:t xml:space="preserve"> detecteert eerst de vlakken in een puntenwolk. Daarna word</w:t>
      </w:r>
      <w:r w:rsidR="004437B1" w:rsidRPr="53C56B84">
        <w:rPr>
          <w:lang w:val="nl-NL"/>
        </w:rPr>
        <w:t>en de vlakken doorgetrokken om zo mogelijke vlakken van het object te vinden. Hierna wordt een berekening toegepast om de meest waarschijnlijke vlakken over te houden</w:t>
      </w:r>
      <w:r w:rsidR="0053567D" w:rsidRPr="53C56B84">
        <w:rPr>
          <w:lang w:val="nl-NL"/>
        </w:rPr>
        <w:t xml:space="preserve"> door rekening te houden met de vlakken in relatie tot de punten die in dit vlak liggen</w:t>
      </w:r>
      <w:r w:rsidR="004437B1" w:rsidRPr="53C56B84">
        <w:rPr>
          <w:lang w:val="nl-NL"/>
        </w:rPr>
        <w:t>. Hierbij moeten objecten helemaal omringt worden door vlakken</w:t>
      </w:r>
      <w:r w:rsidR="008C6512" w:rsidRPr="53C56B84">
        <w:rPr>
          <w:lang w:val="nl-NL"/>
        </w:rPr>
        <w:t xml:space="preserve"> en een “waterdicht” geheel vormen</w:t>
      </w:r>
      <w:r w:rsidR="004437B1" w:rsidRPr="53C56B84">
        <w:rPr>
          <w:lang w:val="nl-NL"/>
        </w:rPr>
        <w:t xml:space="preserve">. </w:t>
      </w:r>
      <w:r w:rsidR="00F1070F" w:rsidRPr="53C56B84">
        <w:rPr>
          <w:lang w:val="nl-NL"/>
        </w:rPr>
        <w:t xml:space="preserve">Een bijkomend </w:t>
      </w:r>
      <w:r w:rsidR="00F002E4" w:rsidRPr="53C56B84">
        <w:rPr>
          <w:lang w:val="nl-NL"/>
        </w:rPr>
        <w:t>voordeel</w:t>
      </w:r>
      <w:r w:rsidR="00F1070F" w:rsidRPr="53C56B84">
        <w:rPr>
          <w:lang w:val="nl-NL"/>
        </w:rPr>
        <w:t xml:space="preserve"> van dit algoritme is dat vlakken</w:t>
      </w:r>
      <w:r w:rsidR="00B45A89" w:rsidRPr="53C56B84">
        <w:rPr>
          <w:lang w:val="nl-NL"/>
        </w:rPr>
        <w:t xml:space="preserve"> die geen deel </w:t>
      </w:r>
      <w:r w:rsidR="00A52578" w:rsidRPr="53C56B84">
        <w:rPr>
          <w:lang w:val="nl-NL"/>
        </w:rPr>
        <w:t>uit</w:t>
      </w:r>
      <w:r w:rsidR="00B45A89" w:rsidRPr="53C56B84">
        <w:rPr>
          <w:lang w:val="nl-NL"/>
        </w:rPr>
        <w:t>maken van de structuur van het huis</w:t>
      </w:r>
      <w:r w:rsidR="00F1070F" w:rsidRPr="53C56B84">
        <w:rPr>
          <w:lang w:val="nl-NL"/>
        </w:rPr>
        <w:t xml:space="preserve"> </w:t>
      </w:r>
      <w:r w:rsidR="00B45A89" w:rsidRPr="53C56B84">
        <w:rPr>
          <w:lang w:val="nl-NL"/>
        </w:rPr>
        <w:t>(</w:t>
      </w:r>
      <w:r w:rsidR="00F1070F" w:rsidRPr="53C56B84">
        <w:rPr>
          <w:lang w:val="nl-NL"/>
        </w:rPr>
        <w:t xml:space="preserve">zoals </w:t>
      </w:r>
      <w:r w:rsidR="00B45A89" w:rsidRPr="53C56B84">
        <w:rPr>
          <w:lang w:val="nl-NL"/>
        </w:rPr>
        <w:t xml:space="preserve">meubilair) </w:t>
      </w:r>
      <w:r w:rsidR="00F1070F" w:rsidRPr="53C56B84">
        <w:rPr>
          <w:lang w:val="nl-NL"/>
        </w:rPr>
        <w:t xml:space="preserve">wegvallen uit het resultaat omdat deze niet een sluitend geheel kunnen vormen met de rest van de ruimte. Wel kan het zijn dat bedden en banken </w:t>
      </w:r>
      <w:r w:rsidR="00621431" w:rsidRPr="53C56B84">
        <w:rPr>
          <w:lang w:val="nl-NL"/>
        </w:rPr>
        <w:t xml:space="preserve">het zicht tot </w:t>
      </w:r>
      <w:r w:rsidR="00F1070F" w:rsidRPr="53C56B84">
        <w:rPr>
          <w:lang w:val="nl-NL"/>
        </w:rPr>
        <w:t>muren en vloeren</w:t>
      </w:r>
      <w:r w:rsidR="00621431" w:rsidRPr="53C56B84">
        <w:rPr>
          <w:lang w:val="nl-NL"/>
        </w:rPr>
        <w:t xml:space="preserve"> </w:t>
      </w:r>
      <w:r w:rsidR="00A51948" w:rsidRPr="53C56B84">
        <w:rPr>
          <w:lang w:val="nl-NL"/>
        </w:rPr>
        <w:t>belemmeren</w:t>
      </w:r>
      <w:r w:rsidR="00F1070F" w:rsidRPr="53C56B84">
        <w:rPr>
          <w:lang w:val="nl-NL"/>
        </w:rPr>
        <w:t xml:space="preserve"> en </w:t>
      </w:r>
      <w:r w:rsidR="00621431" w:rsidRPr="53C56B84">
        <w:rPr>
          <w:lang w:val="nl-NL"/>
        </w:rPr>
        <w:t>daarmee een deel</w:t>
      </w:r>
      <w:r w:rsidR="00F1070F" w:rsidRPr="53C56B84">
        <w:rPr>
          <w:lang w:val="nl-NL"/>
        </w:rPr>
        <w:t xml:space="preserve"> van de inhoud </w:t>
      </w:r>
      <w:r w:rsidR="00621431" w:rsidRPr="53C56B84">
        <w:rPr>
          <w:lang w:val="nl-NL"/>
        </w:rPr>
        <w:t>van de puntenwolk wegneemt</w:t>
      </w:r>
      <w:r w:rsidR="00F1070F" w:rsidRPr="53C56B84">
        <w:rPr>
          <w:lang w:val="nl-NL"/>
        </w:rPr>
        <w:t xml:space="preserve">. </w:t>
      </w:r>
    </w:p>
    <w:p w14:paraId="55D8F6C7" w14:textId="3282F8A1" w:rsidR="00D91A31" w:rsidRDefault="004437B1" w:rsidP="00D91A31">
      <w:pPr>
        <w:pStyle w:val="BodyText"/>
        <w:rPr>
          <w:lang w:val="nl-NL"/>
        </w:rPr>
      </w:pPr>
      <w:r>
        <w:rPr>
          <w:lang w:val="nl-NL"/>
        </w:rPr>
        <w:t xml:space="preserve">Er kunnen </w:t>
      </w:r>
      <w:r w:rsidR="00E378A4">
        <w:rPr>
          <w:lang w:val="nl-NL"/>
        </w:rPr>
        <w:t xml:space="preserve">verschillende methoden </w:t>
      </w:r>
      <w:r>
        <w:rPr>
          <w:lang w:val="nl-NL"/>
        </w:rPr>
        <w:t xml:space="preserve">toegepast worden om de </w:t>
      </w:r>
      <w:r w:rsidR="003B469C">
        <w:rPr>
          <w:lang w:val="nl-NL"/>
        </w:rPr>
        <w:t>berekeningen</w:t>
      </w:r>
      <w:r>
        <w:rPr>
          <w:lang w:val="nl-NL"/>
        </w:rPr>
        <w:t xml:space="preserve"> uit te voeren; dit zijn zogenaamde solvers</w:t>
      </w:r>
      <w:r w:rsidR="00E378A4">
        <w:rPr>
          <w:lang w:val="nl-NL"/>
        </w:rPr>
        <w:t xml:space="preserve">. </w:t>
      </w:r>
      <w:r>
        <w:rPr>
          <w:lang w:val="nl-NL"/>
        </w:rPr>
        <w:t>Het PSR algoritme heeft twee solvers geïmplementeerd</w:t>
      </w:r>
      <w:r w:rsidR="00B61889">
        <w:rPr>
          <w:lang w:val="nl-NL"/>
        </w:rPr>
        <w:t>, namelijk SCIP</w:t>
      </w:r>
      <w:r w:rsidR="00B61889">
        <w:rPr>
          <w:rStyle w:val="FootnoteReference"/>
          <w:lang w:val="nl-NL"/>
        </w:rPr>
        <w:footnoteReference w:id="10"/>
      </w:r>
      <w:r w:rsidR="00B61889">
        <w:rPr>
          <w:lang w:val="nl-NL"/>
        </w:rPr>
        <w:t xml:space="preserve"> en GLPK</w:t>
      </w:r>
      <w:r w:rsidR="00B61889">
        <w:rPr>
          <w:rStyle w:val="FootnoteReference"/>
          <w:lang w:val="nl-NL"/>
        </w:rPr>
        <w:footnoteReference w:id="11"/>
      </w:r>
      <w:r>
        <w:rPr>
          <w:lang w:val="nl-NL"/>
        </w:rPr>
        <w:t>. Deze zijn beide getest</w:t>
      </w:r>
      <w:r w:rsidR="00071E35">
        <w:rPr>
          <w:lang w:val="nl-NL"/>
        </w:rPr>
        <w:t xml:space="preserve"> voor de ontwikkeld</w:t>
      </w:r>
      <w:r w:rsidR="00B61889">
        <w:rPr>
          <w:lang w:val="nl-NL"/>
        </w:rPr>
        <w:t xml:space="preserve">e applicatie en hebben verschillende performance maar ook restricties in licenties. Meer hierover in </w:t>
      </w:r>
      <w:r w:rsidR="00071E35">
        <w:rPr>
          <w:lang w:val="nl-NL"/>
        </w:rPr>
        <w:t xml:space="preserve">hoofdstuk </w:t>
      </w:r>
      <w:r w:rsidR="00071E35">
        <w:rPr>
          <w:lang w:val="nl-NL"/>
        </w:rPr>
        <w:fldChar w:fldCharType="begin"/>
      </w:r>
      <w:r w:rsidR="00071E35">
        <w:rPr>
          <w:lang w:val="nl-NL"/>
        </w:rPr>
        <w:instrText xml:space="preserve"> REF _Ref86701005 \r \h </w:instrText>
      </w:r>
      <w:r w:rsidR="00071E35">
        <w:rPr>
          <w:lang w:val="nl-NL"/>
        </w:rPr>
      </w:r>
      <w:r w:rsidR="00071E35">
        <w:rPr>
          <w:lang w:val="nl-NL"/>
        </w:rPr>
        <w:fldChar w:fldCharType="separate"/>
      </w:r>
      <w:r w:rsidR="0069560E">
        <w:rPr>
          <w:lang w:val="nl-NL"/>
        </w:rPr>
        <w:t>5.2.4</w:t>
      </w:r>
      <w:r w:rsidR="00071E35">
        <w:rPr>
          <w:lang w:val="nl-NL"/>
        </w:rPr>
        <w:fldChar w:fldCharType="end"/>
      </w:r>
      <w:r w:rsidR="00B61889">
        <w:rPr>
          <w:lang w:val="nl-NL"/>
        </w:rPr>
        <w:t xml:space="preserve">. </w:t>
      </w:r>
    </w:p>
    <w:p w14:paraId="7F801A50" w14:textId="268B0D2B" w:rsidR="00D91A31" w:rsidRDefault="007B5AC5" w:rsidP="00D91A31">
      <w:pPr>
        <w:pStyle w:val="Heading3"/>
        <w:rPr>
          <w:lang w:val="nl-NL" w:eastAsia="nl-NL"/>
        </w:rPr>
      </w:pPr>
      <w:bookmarkStart w:id="117" w:name="_Toc86672298"/>
      <w:bookmarkStart w:id="118" w:name="_Toc86674428"/>
      <w:bookmarkStart w:id="119" w:name="_Toc86674500"/>
      <w:bookmarkStart w:id="120" w:name="_Toc86695066"/>
      <w:bookmarkStart w:id="121" w:name="_Toc86700812"/>
      <w:bookmarkStart w:id="122" w:name="_Toc86701040"/>
      <w:r>
        <w:rPr>
          <w:lang w:val="nl-NL" w:eastAsia="nl-NL"/>
        </w:rPr>
        <w:t>Berekenen oppervlaktes en volumes</w:t>
      </w:r>
      <w:bookmarkEnd w:id="117"/>
      <w:bookmarkEnd w:id="118"/>
      <w:bookmarkEnd w:id="119"/>
      <w:bookmarkEnd w:id="120"/>
      <w:bookmarkEnd w:id="121"/>
      <w:bookmarkEnd w:id="122"/>
    </w:p>
    <w:p w14:paraId="707E7016" w14:textId="1CFCBABF" w:rsidR="00D91A31" w:rsidRPr="006115A7" w:rsidRDefault="004D13B0" w:rsidP="004D13B0">
      <w:pPr>
        <w:pStyle w:val="BodyText"/>
        <w:rPr>
          <w:lang w:val="nl-NL"/>
        </w:rPr>
      </w:pPr>
      <w:r w:rsidRPr="006115A7">
        <w:rPr>
          <w:lang w:val="nl-NL"/>
        </w:rPr>
        <w:t xml:space="preserve">Het resultaat </w:t>
      </w:r>
      <w:r w:rsidR="00F002E4">
        <w:rPr>
          <w:lang w:val="nl-NL"/>
        </w:rPr>
        <w:t>het PSR algoritme</w:t>
      </w:r>
      <w:r w:rsidRPr="006115A7">
        <w:rPr>
          <w:lang w:val="nl-NL"/>
        </w:rPr>
        <w:t xml:space="preserve"> bestaat uit verschillende meshes als .obj bestand. Van elke losse mesh, dus een losse kamer, wordt het volume en het vloeroppervlak berekend</w:t>
      </w:r>
      <w:r w:rsidR="00A64E45">
        <w:rPr>
          <w:lang w:val="nl-NL"/>
        </w:rPr>
        <w:t xml:space="preserve"> met behulp van meshlab</w:t>
      </w:r>
      <w:r w:rsidR="00A64E45">
        <w:rPr>
          <w:rStyle w:val="FootnoteReference"/>
          <w:lang w:val="nl-NL"/>
        </w:rPr>
        <w:footnoteReference w:id="12"/>
      </w:r>
      <w:r w:rsidRPr="006115A7">
        <w:rPr>
          <w:lang w:val="nl-NL"/>
        </w:rPr>
        <w:t>. Om dit te doen wordt eerst de mesh sluitend gemaakt om te zorgen dat het volume bepaald kan worden. Vervolgens wordt een her</w:t>
      </w:r>
      <w:r w:rsidR="0095475A">
        <w:rPr>
          <w:lang w:val="nl-NL"/>
        </w:rPr>
        <w:t>-</w:t>
      </w:r>
      <w:r w:rsidRPr="006115A7">
        <w:rPr>
          <w:lang w:val="nl-NL"/>
        </w:rPr>
        <w:t>calculatie gedaan van alle vlakken van de mesh om te zorgen dat deze naar buiten georiënteerd zijn. Hiermee kunnen de ‘</w:t>
      </w:r>
      <w:r w:rsidR="00167EC5">
        <w:rPr>
          <w:lang w:val="nl-NL"/>
        </w:rPr>
        <w:t>normaalvectoren</w:t>
      </w:r>
      <w:r w:rsidRPr="006115A7">
        <w:rPr>
          <w:lang w:val="nl-NL"/>
        </w:rPr>
        <w:t xml:space="preserve">’, een vector loodrecht op een vlak, bepaald worden. Alle vlakken met </w:t>
      </w:r>
      <w:r w:rsidR="00167EC5">
        <w:rPr>
          <w:lang w:val="nl-NL"/>
        </w:rPr>
        <w:t>normalen</w:t>
      </w:r>
      <w:r w:rsidRPr="006115A7">
        <w:rPr>
          <w:lang w:val="nl-NL"/>
        </w:rPr>
        <w:t xml:space="preserve"> die naar beneden wijzen worden geselecteerd om alleen de vlakken van de vloer te krijgen, waarmee tenslotte het oppervlak wordt berekend.</w:t>
      </w:r>
    </w:p>
    <w:p w14:paraId="300654D5" w14:textId="47EA2FFE" w:rsidR="00041759" w:rsidRDefault="00041759" w:rsidP="00041759">
      <w:pPr>
        <w:pStyle w:val="Heading2"/>
        <w:rPr>
          <w:lang w:val="nl-NL" w:eastAsia="nl-NL"/>
        </w:rPr>
      </w:pPr>
      <w:bookmarkStart w:id="124" w:name="_Ref86662080"/>
      <w:bookmarkStart w:id="125" w:name="_Toc86672299"/>
      <w:bookmarkStart w:id="126" w:name="_Toc86674429"/>
      <w:bookmarkStart w:id="127" w:name="_Toc86674501"/>
      <w:bookmarkStart w:id="128" w:name="_Toc86695067"/>
      <w:bookmarkStart w:id="129" w:name="_Toc86700813"/>
      <w:bookmarkStart w:id="130" w:name="_Toc86701041"/>
      <w:bookmarkStart w:id="131" w:name="_Toc88748392"/>
      <w:commentRangeStart w:id="132"/>
      <w:r>
        <w:rPr>
          <w:lang w:val="nl-NL" w:eastAsia="nl-NL"/>
        </w:rPr>
        <w:t>Uitvoer</w:t>
      </w:r>
      <w:bookmarkEnd w:id="124"/>
      <w:bookmarkEnd w:id="125"/>
      <w:bookmarkEnd w:id="126"/>
      <w:bookmarkEnd w:id="127"/>
      <w:bookmarkEnd w:id="128"/>
      <w:bookmarkEnd w:id="129"/>
      <w:bookmarkEnd w:id="130"/>
      <w:bookmarkEnd w:id="131"/>
      <w:r>
        <w:rPr>
          <w:lang w:val="nl-NL" w:eastAsia="nl-NL"/>
        </w:rPr>
        <w:t xml:space="preserve"> </w:t>
      </w:r>
      <w:commentRangeEnd w:id="132"/>
      <w:r w:rsidR="006A6636">
        <w:rPr>
          <w:rStyle w:val="CommentReference"/>
          <w:rFonts w:asciiTheme="minorHAnsi" w:eastAsiaTheme="minorHAnsi" w:hAnsiTheme="minorHAnsi" w:cstheme="minorBidi"/>
          <w:b w:val="0"/>
          <w:color w:val="auto"/>
        </w:rPr>
        <w:commentReference w:id="132"/>
      </w:r>
    </w:p>
    <w:p w14:paraId="06A796F0" w14:textId="5034DEBE" w:rsidR="00041759" w:rsidRDefault="004437B1" w:rsidP="00D91A31">
      <w:pPr>
        <w:pStyle w:val="BodyText"/>
        <w:rPr>
          <w:lang w:val="nl-NL" w:eastAsia="nl-NL"/>
        </w:rPr>
      </w:pPr>
      <w:r>
        <w:rPr>
          <w:lang w:val="nl-NL" w:eastAsia="nl-NL"/>
        </w:rPr>
        <w:t>In de oorspronkelijke uitvraag werd als ou</w:t>
      </w:r>
      <w:r w:rsidR="00987AAB">
        <w:rPr>
          <w:lang w:val="nl-NL" w:eastAsia="nl-NL"/>
        </w:rPr>
        <w:t>t</w:t>
      </w:r>
      <w:r>
        <w:rPr>
          <w:lang w:val="nl-NL" w:eastAsia="nl-NL"/>
        </w:rPr>
        <w:t xml:space="preserve">put file gevraagd om een CityGML of een CityJSON bestand. </w:t>
      </w:r>
    </w:p>
    <w:p w14:paraId="190F2028" w14:textId="19CAE65C" w:rsidR="00C117BD" w:rsidRDefault="0023432D" w:rsidP="00D91A31">
      <w:pPr>
        <w:pStyle w:val="BodyText"/>
        <w:rPr>
          <w:lang w:val="nl-NL" w:eastAsia="nl-NL"/>
        </w:rPr>
      </w:pPr>
      <w:r w:rsidRPr="016A6492">
        <w:rPr>
          <w:lang w:val="nl-NL" w:eastAsia="nl-NL"/>
        </w:rPr>
        <w:t xml:space="preserve">De resultaten komen nu voort uit </w:t>
      </w:r>
      <w:r w:rsidR="0094023F" w:rsidRPr="016A6492">
        <w:rPr>
          <w:lang w:val="nl-NL" w:eastAsia="nl-NL"/>
        </w:rPr>
        <w:t xml:space="preserve">het </w:t>
      </w:r>
      <w:r w:rsidR="011335B2" w:rsidRPr="016A6492">
        <w:rPr>
          <w:lang w:val="nl-NL" w:eastAsia="nl-NL"/>
        </w:rPr>
        <w:t>PSR-algoritme</w:t>
      </w:r>
      <w:r w:rsidR="0094023F" w:rsidRPr="016A6492">
        <w:rPr>
          <w:lang w:val="nl-NL" w:eastAsia="nl-NL"/>
        </w:rPr>
        <w:t xml:space="preserve"> en</w:t>
      </w:r>
      <w:r w:rsidR="00BF40FE" w:rsidRPr="016A6492">
        <w:rPr>
          <w:lang w:val="nl-NL" w:eastAsia="nl-NL"/>
        </w:rPr>
        <w:t xml:space="preserve"> zijn</w:t>
      </w:r>
      <w:r w:rsidR="00A64E45" w:rsidRPr="016A6492">
        <w:rPr>
          <w:lang w:val="nl-NL" w:eastAsia="nl-NL"/>
        </w:rPr>
        <w:t xml:space="preserve"> </w:t>
      </w:r>
      <w:r w:rsidR="0094023F" w:rsidRPr="016A6492">
        <w:rPr>
          <w:lang w:val="nl-NL" w:eastAsia="nl-NL"/>
        </w:rPr>
        <w:t>.</w:t>
      </w:r>
      <w:r w:rsidRPr="016A6492">
        <w:rPr>
          <w:lang w:val="nl-NL" w:eastAsia="nl-NL"/>
        </w:rPr>
        <w:t xml:space="preserve">obj </w:t>
      </w:r>
      <w:r w:rsidR="0094023F" w:rsidRPr="016A6492">
        <w:rPr>
          <w:lang w:val="nl-NL" w:eastAsia="nl-NL"/>
        </w:rPr>
        <w:t>bestand</w:t>
      </w:r>
      <w:r w:rsidR="00BF40FE" w:rsidRPr="016A6492">
        <w:rPr>
          <w:lang w:val="nl-NL" w:eastAsia="nl-NL"/>
        </w:rPr>
        <w:t>en</w:t>
      </w:r>
      <w:r w:rsidRPr="016A6492">
        <w:rPr>
          <w:lang w:val="nl-NL" w:eastAsia="nl-NL"/>
        </w:rPr>
        <w:t xml:space="preserve">. </w:t>
      </w:r>
      <w:r w:rsidR="0094023F" w:rsidRPr="016A6492">
        <w:rPr>
          <w:lang w:val="nl-NL" w:eastAsia="nl-NL"/>
        </w:rPr>
        <w:t xml:space="preserve">Dit zijn losse meshes </w:t>
      </w:r>
      <w:r w:rsidR="00C117BD" w:rsidRPr="016A6492">
        <w:rPr>
          <w:lang w:val="nl-NL" w:eastAsia="nl-NL"/>
        </w:rPr>
        <w:t xml:space="preserve">per kamer en worden gebruikt om de oppervlakte en het volume te </w:t>
      </w:r>
      <w:r w:rsidR="00B16B10" w:rsidRPr="016A6492">
        <w:rPr>
          <w:lang w:val="nl-NL" w:eastAsia="nl-NL"/>
        </w:rPr>
        <w:t>be</w:t>
      </w:r>
      <w:r w:rsidR="00C117BD" w:rsidRPr="016A6492">
        <w:rPr>
          <w:lang w:val="nl-NL" w:eastAsia="nl-NL"/>
        </w:rPr>
        <w:t>rekenen. In de huidige status</w:t>
      </w:r>
      <w:r w:rsidR="0094023F" w:rsidRPr="016A6492">
        <w:rPr>
          <w:lang w:val="nl-NL" w:eastAsia="nl-NL"/>
        </w:rPr>
        <w:t xml:space="preserve"> van dit rapport</w:t>
      </w:r>
      <w:r w:rsidR="00C117BD" w:rsidRPr="016A6492">
        <w:rPr>
          <w:lang w:val="nl-NL" w:eastAsia="nl-NL"/>
        </w:rPr>
        <w:t xml:space="preserve"> (v</w:t>
      </w:r>
      <w:r w:rsidR="00A64E45" w:rsidRPr="016A6492">
        <w:rPr>
          <w:lang w:val="nl-NL" w:eastAsia="nl-NL"/>
        </w:rPr>
        <w:t>1.0</w:t>
      </w:r>
      <w:r w:rsidR="00C117BD" w:rsidRPr="016A6492">
        <w:rPr>
          <w:lang w:val="nl-NL" w:eastAsia="nl-NL"/>
        </w:rPr>
        <w:t xml:space="preserve">) </w:t>
      </w:r>
      <w:r w:rsidR="00A64E45" w:rsidRPr="016A6492">
        <w:rPr>
          <w:lang w:val="nl-NL" w:eastAsia="nl-NL"/>
        </w:rPr>
        <w:t xml:space="preserve">worden deze losse kamers samengevoegd in één mesh </w:t>
      </w:r>
      <w:r w:rsidR="00A06581" w:rsidRPr="016A6492">
        <w:rPr>
          <w:lang w:val="nl-NL" w:eastAsia="nl-NL"/>
        </w:rPr>
        <w:t xml:space="preserve">en opgeleverd als obj bestand. Daarnaast komt er een json bestand uit die de oppervlaktes en volumes per kamer omschrijft. </w:t>
      </w:r>
      <w:r w:rsidR="0094023F" w:rsidRPr="016A6492">
        <w:rPr>
          <w:lang w:val="nl-NL" w:eastAsia="nl-NL"/>
        </w:rPr>
        <w:t xml:space="preserve"> </w:t>
      </w:r>
    </w:p>
    <w:p w14:paraId="4BD30C82" w14:textId="77777777" w:rsidR="0095475A" w:rsidRDefault="0095475A" w:rsidP="00D91A31">
      <w:pPr>
        <w:pStyle w:val="BodyText"/>
        <w:rPr>
          <w:lang w:val="nl-NL" w:eastAsia="nl-NL"/>
        </w:rPr>
      </w:pPr>
    </w:p>
    <w:p w14:paraId="3D9EF41A" w14:textId="77777777" w:rsidR="00D91A31" w:rsidRPr="00D91A31" w:rsidRDefault="00D91A31" w:rsidP="00D91A31">
      <w:pPr>
        <w:pStyle w:val="BodyText"/>
        <w:rPr>
          <w:lang w:val="nl-NL" w:eastAsia="nl-NL"/>
        </w:rPr>
      </w:pPr>
    </w:p>
    <w:p w14:paraId="78395B88" w14:textId="77777777" w:rsidR="00015AB6" w:rsidRDefault="00015AB6">
      <w:pPr>
        <w:spacing w:after="160" w:line="259" w:lineRule="auto"/>
        <w:rPr>
          <w:rFonts w:asciiTheme="majorHAnsi" w:eastAsiaTheme="majorEastAsia" w:hAnsiTheme="majorHAnsi" w:cstheme="majorBidi"/>
          <w:color w:val="000000" w:themeColor="text1"/>
          <w:sz w:val="48"/>
          <w:szCs w:val="32"/>
          <w:lang w:val="nl-NL"/>
        </w:rPr>
      </w:pPr>
      <w:bookmarkStart w:id="133" w:name="_Toc86672300"/>
      <w:bookmarkStart w:id="134" w:name="_Toc86674430"/>
      <w:bookmarkStart w:id="135" w:name="_Toc86674502"/>
      <w:r>
        <w:rPr>
          <w:lang w:val="nl-NL"/>
        </w:rPr>
        <w:br w:type="page"/>
      </w:r>
    </w:p>
    <w:p w14:paraId="43121BBF" w14:textId="46EFCA86" w:rsidR="003C5C15" w:rsidRDefault="003C5C15" w:rsidP="003C5C15">
      <w:pPr>
        <w:pStyle w:val="Heading1"/>
        <w:rPr>
          <w:lang w:val="nl-NL"/>
        </w:rPr>
      </w:pPr>
      <w:bookmarkStart w:id="136" w:name="_Toc86695068"/>
      <w:bookmarkStart w:id="137" w:name="_Toc86700814"/>
      <w:bookmarkStart w:id="138" w:name="_Toc86701042"/>
      <w:bookmarkStart w:id="139" w:name="_Toc88748393"/>
      <w:r w:rsidRPr="00CA0431">
        <w:rPr>
          <w:lang w:val="nl-NL"/>
        </w:rPr>
        <w:t>Resultaten</w:t>
      </w:r>
      <w:bookmarkEnd w:id="133"/>
      <w:bookmarkEnd w:id="134"/>
      <w:bookmarkEnd w:id="135"/>
      <w:bookmarkEnd w:id="136"/>
      <w:bookmarkEnd w:id="137"/>
      <w:bookmarkEnd w:id="138"/>
      <w:bookmarkEnd w:id="139"/>
    </w:p>
    <w:p w14:paraId="5007E3FE" w14:textId="1A02B7FE" w:rsidR="004D13B0" w:rsidRDefault="004437B1" w:rsidP="004437B1">
      <w:pPr>
        <w:pStyle w:val="BodyText"/>
        <w:rPr>
          <w:noProof/>
          <w:lang w:val="nl-NL" w:eastAsia="nl-NL"/>
        </w:rPr>
      </w:pPr>
      <w:r>
        <w:rPr>
          <w:lang w:val="nl-NL"/>
        </w:rPr>
        <w:t>In dit hoofdstuk worden de resultaten van de verschillende stappen geto</w:t>
      </w:r>
      <w:r w:rsidR="00E12A42">
        <w:rPr>
          <w:lang w:val="nl-NL"/>
        </w:rPr>
        <w:t xml:space="preserve">ond voor een aangeleverde puntenwolk van Woonstad, namelijk </w:t>
      </w:r>
      <w:r w:rsidR="00E12A42" w:rsidRPr="00E12A42">
        <w:rPr>
          <w:i/>
          <w:lang w:val="nl-NL"/>
        </w:rPr>
        <w:t>cl24124f1a_alpierson-1.las</w:t>
      </w:r>
      <w:r w:rsidR="00E12A42">
        <w:rPr>
          <w:lang w:val="nl-NL"/>
        </w:rPr>
        <w:t xml:space="preserve">. </w:t>
      </w:r>
      <w:r w:rsidR="00B3115C">
        <w:rPr>
          <w:lang w:val="nl-NL"/>
        </w:rPr>
        <w:t>Voor de ontwikkeling van het algoritme en</w:t>
      </w:r>
      <w:r w:rsidR="005429EE">
        <w:rPr>
          <w:lang w:val="nl-NL"/>
        </w:rPr>
        <w:t xml:space="preserve"> het tonen van de resultaten zijn de punten van buiten de woning </w:t>
      </w:r>
      <w:r w:rsidR="002632D2" w:rsidRPr="00CF4ECE">
        <w:rPr>
          <w:i/>
          <w:iCs/>
          <w:lang w:val="nl-NL"/>
          <w:rPrChange w:id="140" w:author="Harrie van der Werf" w:date="2021-12-02T16:42:00Z">
            <w:rPr>
              <w:lang w:val="nl-NL"/>
            </w:rPr>
          </w:rPrChange>
        </w:rPr>
        <w:t>handmatig</w:t>
      </w:r>
      <w:r w:rsidR="002632D2">
        <w:rPr>
          <w:lang w:val="nl-NL"/>
        </w:rPr>
        <w:t xml:space="preserve"> </w:t>
      </w:r>
      <w:r w:rsidR="005429EE">
        <w:rPr>
          <w:lang w:val="nl-NL"/>
        </w:rPr>
        <w:t>verwijde</w:t>
      </w:r>
      <w:r w:rsidR="00DD4141">
        <w:rPr>
          <w:lang w:val="nl-NL"/>
        </w:rPr>
        <w:t>rd</w:t>
      </w:r>
      <w:r w:rsidR="00B3115C">
        <w:rPr>
          <w:lang w:val="nl-NL"/>
        </w:rPr>
        <w:t xml:space="preserve">. </w:t>
      </w:r>
      <w:r w:rsidR="00E12A42">
        <w:rPr>
          <w:lang w:val="nl-NL"/>
        </w:rPr>
        <w:t xml:space="preserve">In hoofdstuk </w:t>
      </w:r>
      <w:r w:rsidR="003E27EE">
        <w:rPr>
          <w:lang w:val="nl-NL"/>
        </w:rPr>
        <w:fldChar w:fldCharType="begin"/>
      </w:r>
      <w:r w:rsidR="003E27EE">
        <w:rPr>
          <w:lang w:val="nl-NL"/>
        </w:rPr>
        <w:instrText xml:space="preserve"> REF _Ref86667250 \h </w:instrText>
      </w:r>
      <w:r w:rsidR="003E27EE">
        <w:rPr>
          <w:lang w:val="nl-NL"/>
        </w:rPr>
      </w:r>
      <w:r w:rsidR="003E27EE">
        <w:rPr>
          <w:lang w:val="nl-NL"/>
        </w:rPr>
        <w:fldChar w:fldCharType="end"/>
      </w:r>
      <w:r w:rsidR="003E27EE">
        <w:rPr>
          <w:lang w:val="nl-NL"/>
        </w:rPr>
        <w:fldChar w:fldCharType="begin"/>
      </w:r>
      <w:r w:rsidR="003E27EE">
        <w:rPr>
          <w:lang w:val="nl-NL"/>
        </w:rPr>
        <w:instrText xml:space="preserve"> REF _Ref86667250 \r \h </w:instrText>
      </w:r>
      <w:r w:rsidR="003E27EE">
        <w:rPr>
          <w:lang w:val="nl-NL"/>
        </w:rPr>
      </w:r>
      <w:r w:rsidR="003E27EE">
        <w:rPr>
          <w:lang w:val="nl-NL"/>
        </w:rPr>
        <w:fldChar w:fldCharType="separate"/>
      </w:r>
      <w:r w:rsidR="003E27EE">
        <w:rPr>
          <w:lang w:val="nl-NL"/>
        </w:rPr>
        <w:t>3.8</w:t>
      </w:r>
      <w:r w:rsidR="003E27EE">
        <w:rPr>
          <w:lang w:val="nl-NL"/>
        </w:rPr>
        <w:fldChar w:fldCharType="end"/>
      </w:r>
      <w:r w:rsidR="00297E63">
        <w:rPr>
          <w:lang w:val="nl-NL"/>
        </w:rPr>
        <w:t xml:space="preserve"> </w:t>
      </w:r>
      <w:r w:rsidR="00E12A42">
        <w:rPr>
          <w:lang w:val="nl-NL"/>
        </w:rPr>
        <w:t>worden de resultaten besproken van de aangeleverde puntenwolken</w:t>
      </w:r>
      <w:r w:rsidR="002632D2">
        <w:rPr>
          <w:lang w:val="nl-NL"/>
        </w:rPr>
        <w:t xml:space="preserve"> waarbij er geen handmatige stappen vooraf zijn gedaan.</w:t>
      </w:r>
      <w:r w:rsidR="004D13B0" w:rsidRPr="00BC6005">
        <w:rPr>
          <w:noProof/>
          <w:lang w:val="nl-NL" w:eastAsia="nl-NL"/>
        </w:rPr>
        <w:t xml:space="preserve"> In </w:t>
      </w:r>
      <w:r w:rsidR="00BC6005" w:rsidRPr="00BC6005">
        <w:rPr>
          <w:noProof/>
          <w:lang w:val="nl-NL" w:eastAsia="nl-NL"/>
        </w:rPr>
        <w:fldChar w:fldCharType="begin"/>
      </w:r>
      <w:r w:rsidR="00BC6005" w:rsidRPr="00BC6005">
        <w:rPr>
          <w:noProof/>
          <w:lang w:val="nl-NL" w:eastAsia="nl-NL"/>
        </w:rPr>
        <w:instrText xml:space="preserve"> REF _Ref86666827 \h  \* MERGEFORMAT </w:instrText>
      </w:r>
      <w:r w:rsidR="00BC6005" w:rsidRPr="00BC6005">
        <w:rPr>
          <w:noProof/>
          <w:lang w:val="nl-NL" w:eastAsia="nl-NL"/>
        </w:rPr>
      </w:r>
      <w:r w:rsidR="00BC6005" w:rsidRPr="00BC6005">
        <w:rPr>
          <w:noProof/>
          <w:lang w:val="nl-NL" w:eastAsia="nl-NL"/>
        </w:rPr>
        <w:fldChar w:fldCharType="separate"/>
      </w:r>
      <w:r w:rsidR="0069560E" w:rsidRPr="007A300F">
        <w:rPr>
          <w:lang w:val="nl-NL"/>
        </w:rPr>
        <w:t xml:space="preserve">Figuur </w:t>
      </w:r>
      <w:r w:rsidR="0069560E">
        <w:rPr>
          <w:lang w:val="nl-NL"/>
        </w:rPr>
        <w:t>5</w:t>
      </w:r>
      <w:r w:rsidR="00BC6005" w:rsidRPr="00BC6005">
        <w:rPr>
          <w:noProof/>
          <w:lang w:val="nl-NL" w:eastAsia="nl-NL"/>
        </w:rPr>
        <w:fldChar w:fldCharType="end"/>
      </w:r>
      <w:r w:rsidR="00BC6005" w:rsidRPr="00BC6005">
        <w:rPr>
          <w:noProof/>
          <w:lang w:val="nl-NL" w:eastAsia="nl-NL"/>
        </w:rPr>
        <w:t xml:space="preserve"> </w:t>
      </w:r>
      <w:r w:rsidR="004D13B0" w:rsidRPr="00BC6005">
        <w:rPr>
          <w:noProof/>
          <w:lang w:val="nl-NL" w:eastAsia="nl-NL"/>
        </w:rPr>
        <w:t>is</w:t>
      </w:r>
      <w:r w:rsidR="004D13B0">
        <w:rPr>
          <w:noProof/>
          <w:lang w:val="nl-NL" w:eastAsia="nl-NL"/>
        </w:rPr>
        <w:t xml:space="preserve"> de oorspronkelijke puntenwolk </w:t>
      </w:r>
      <w:r w:rsidR="002632D2">
        <w:rPr>
          <w:noProof/>
          <w:lang w:val="nl-NL" w:eastAsia="nl-NL"/>
        </w:rPr>
        <w:t xml:space="preserve">zonder </w:t>
      </w:r>
      <w:r w:rsidR="00637309">
        <w:rPr>
          <w:noProof/>
          <w:lang w:val="nl-NL" w:eastAsia="nl-NL"/>
        </w:rPr>
        <w:t xml:space="preserve">de ruis van </w:t>
      </w:r>
      <w:r w:rsidR="002632D2">
        <w:rPr>
          <w:noProof/>
          <w:lang w:val="nl-NL" w:eastAsia="nl-NL"/>
        </w:rPr>
        <w:t>buiten</w:t>
      </w:r>
      <w:r w:rsidR="00637309">
        <w:rPr>
          <w:noProof/>
          <w:lang w:val="nl-NL" w:eastAsia="nl-NL"/>
        </w:rPr>
        <w:t xml:space="preserve"> het pand</w:t>
      </w:r>
      <w:r w:rsidR="002632D2">
        <w:rPr>
          <w:noProof/>
          <w:lang w:val="nl-NL" w:eastAsia="nl-NL"/>
        </w:rPr>
        <w:t xml:space="preserve"> </w:t>
      </w:r>
      <w:r w:rsidR="004D13B0">
        <w:rPr>
          <w:noProof/>
          <w:lang w:val="nl-NL" w:eastAsia="nl-NL"/>
        </w:rPr>
        <w:t xml:space="preserve">weergegeven. </w:t>
      </w:r>
    </w:p>
    <w:p w14:paraId="52A12699" w14:textId="46E8E87A" w:rsidR="004437B1" w:rsidRDefault="004D13B0" w:rsidP="00ED2FEC">
      <w:pPr>
        <w:pStyle w:val="BodyText"/>
        <w:tabs>
          <w:tab w:val="left" w:pos="8064"/>
        </w:tabs>
        <w:rPr>
          <w:lang w:val="nl-NL"/>
        </w:rPr>
      </w:pPr>
      <w:r>
        <w:rPr>
          <w:noProof/>
          <w:lang w:val="nl-NL" w:eastAsia="nl-NL"/>
        </w:rPr>
        <mc:AlternateContent>
          <mc:Choice Requires="wpg">
            <w:drawing>
              <wp:inline distT="0" distB="0" distL="0" distR="0" wp14:anchorId="0728B060" wp14:editId="678D7CA2">
                <wp:extent cx="4334934" cy="2819400"/>
                <wp:effectExtent l="0" t="0" r="8890" b="0"/>
                <wp:docPr id="15" name="Group 15"/>
                <wp:cNvGraphicFramePr/>
                <a:graphic xmlns:a="http://schemas.openxmlformats.org/drawingml/2006/main">
                  <a:graphicData uri="http://schemas.microsoft.com/office/word/2010/wordprocessingGroup">
                    <wpg:wgp>
                      <wpg:cNvGrpSpPr/>
                      <wpg:grpSpPr>
                        <a:xfrm>
                          <a:off x="0" y="0"/>
                          <a:ext cx="4334934" cy="2819400"/>
                          <a:chOff x="0" y="0"/>
                          <a:chExt cx="5892460" cy="3173254"/>
                        </a:xfrm>
                      </wpg:grpSpPr>
                      <pic:pic xmlns:pic="http://schemas.openxmlformats.org/drawingml/2006/picture">
                        <pic:nvPicPr>
                          <pic:cNvPr id="5" name="Picture 5"/>
                          <pic:cNvPicPr preferRelativeResize="0">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796540" y="373379"/>
                            <a:ext cx="3095920" cy="2576757"/>
                          </a:xfrm>
                          <a:prstGeom prst="rect">
                            <a:avLst/>
                          </a:prstGeom>
                        </pic:spPr>
                      </pic:pic>
                      <pic:pic xmlns:pic="http://schemas.openxmlformats.org/drawingml/2006/picture">
                        <pic:nvPicPr>
                          <pic:cNvPr id="12" name="Picture 12"/>
                          <pic:cNvPicPr preferRelativeResize="0">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584344" cy="3173254"/>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7DE1BED9">
              <v:group id="Group 15" style="width:341.35pt;height:222pt;mso-position-horizontal-relative:char;mso-position-vertical-relative:line" coordsize="58924,31732" o:spid="_x0000_s1026" w14:anchorId="44AFD7E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">
                <v:shape id="Picture 5" style="position:absolute;left:27965;top:3733;width:30959;height:25768;visibility:visible;mso-wrap-style:square" o:spid="_x0000_s102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">
                  <v:imagedata o:title="" r:id="rId44"/>
                  <v:path arrowok="t"/>
                </v:shape>
                <v:shape id="Picture 12" style="position:absolute;width:25843;height:31732;visibility:visible;mso-wrap-style:square" o:spid="_x0000_s1028"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">
                  <v:imagedata o:title="" r:id="rId45"/>
                  <v:path arrowok="t"/>
                </v:shape>
                <w10:anchorlock/>
              </v:group>
            </w:pict>
          </mc:Fallback>
        </mc:AlternateContent>
      </w:r>
      <w:r w:rsidR="00ED2FEC">
        <w:rPr>
          <w:lang w:val="nl-NL"/>
        </w:rPr>
        <w:tab/>
      </w:r>
    </w:p>
    <w:p w14:paraId="0FDB60B5" w14:textId="3AA8ADAA" w:rsidR="004D13B0" w:rsidRPr="007A300F" w:rsidRDefault="004D13B0" w:rsidP="007A300F">
      <w:pPr>
        <w:pStyle w:val="Caption"/>
        <w:rPr>
          <w:i w:val="0"/>
          <w:lang w:val="nl-NL"/>
        </w:rPr>
      </w:pPr>
      <w:bookmarkStart w:id="141" w:name="_Ref86666827"/>
      <w:r w:rsidRPr="007A300F">
        <w:rPr>
          <w:i w:val="0"/>
          <w:lang w:val="nl-NL"/>
        </w:rPr>
        <w:t xml:space="preserve">Figuur </w:t>
      </w:r>
      <w:r w:rsidRPr="007A300F">
        <w:rPr>
          <w:i w:val="0"/>
        </w:rPr>
        <w:fldChar w:fldCharType="begin"/>
      </w:r>
      <w:r w:rsidRPr="007A300F">
        <w:rPr>
          <w:i w:val="0"/>
          <w:lang w:val="nl-NL"/>
        </w:rPr>
        <w:instrText xml:space="preserve"> SEQ Figuur \* ARABIC </w:instrText>
      </w:r>
      <w:r w:rsidRPr="007A300F">
        <w:rPr>
          <w:i w:val="0"/>
        </w:rPr>
        <w:fldChar w:fldCharType="separate"/>
      </w:r>
      <w:r w:rsidR="00A06581">
        <w:rPr>
          <w:i w:val="0"/>
          <w:noProof/>
          <w:lang w:val="nl-NL"/>
        </w:rPr>
        <w:t>5</w:t>
      </w:r>
      <w:r w:rsidRPr="007A300F">
        <w:rPr>
          <w:i w:val="0"/>
        </w:rPr>
        <w:fldChar w:fldCharType="end"/>
      </w:r>
      <w:bookmarkEnd w:id="141"/>
      <w:r w:rsidRPr="007A300F">
        <w:rPr>
          <w:i w:val="0"/>
          <w:lang w:val="nl-NL"/>
        </w:rPr>
        <w:t xml:space="preserve">: </w:t>
      </w:r>
      <w:r w:rsidR="007A300F" w:rsidRPr="007A300F">
        <w:rPr>
          <w:i w:val="0"/>
          <w:lang w:val="nl-NL"/>
        </w:rPr>
        <w:t>De originele</w:t>
      </w:r>
      <w:r w:rsidRPr="007A300F">
        <w:rPr>
          <w:i w:val="0"/>
          <w:lang w:val="nl-NL"/>
        </w:rPr>
        <w:t xml:space="preserve"> puntenwolk </w:t>
      </w:r>
      <w:r w:rsidRPr="00E12A42">
        <w:rPr>
          <w:i w:val="0"/>
          <w:lang w:val="nl-NL"/>
        </w:rPr>
        <w:t>cl24124f1a_alpierson-1.las</w:t>
      </w:r>
      <w:r w:rsidR="007A300F" w:rsidRPr="007A300F">
        <w:rPr>
          <w:i w:val="0"/>
          <w:lang w:val="nl-NL"/>
        </w:rPr>
        <w:t xml:space="preserve"> zoals aangeleverd door Woonstad</w:t>
      </w:r>
      <w:r w:rsidR="006321BB">
        <w:rPr>
          <w:i w:val="0"/>
          <w:lang w:val="nl-NL"/>
        </w:rPr>
        <w:t xml:space="preserve"> zonder het buitengebied</w:t>
      </w:r>
      <w:r w:rsidR="007A300F" w:rsidRPr="007A300F">
        <w:rPr>
          <w:i w:val="0"/>
          <w:lang w:val="nl-NL"/>
        </w:rPr>
        <w:t xml:space="preserve">. Links </w:t>
      </w:r>
      <w:r w:rsidR="007A300F">
        <w:rPr>
          <w:i w:val="0"/>
          <w:lang w:val="nl-NL"/>
        </w:rPr>
        <w:t xml:space="preserve">is een zijaanzicht te zien, rechts een bovenaanzicht. </w:t>
      </w:r>
    </w:p>
    <w:p w14:paraId="28BF4887" w14:textId="503090CD" w:rsidR="003C5C15" w:rsidRDefault="004437B1" w:rsidP="003C5C15">
      <w:pPr>
        <w:pStyle w:val="Heading2"/>
        <w:rPr>
          <w:lang w:val="nl-NL"/>
        </w:rPr>
      </w:pPr>
      <w:bookmarkStart w:id="142" w:name="_Toc86672301"/>
      <w:bookmarkStart w:id="143" w:name="_Toc86674431"/>
      <w:bookmarkStart w:id="144" w:name="_Toc86674503"/>
      <w:bookmarkStart w:id="145" w:name="_Toc86695069"/>
      <w:bookmarkStart w:id="146" w:name="_Toc86700815"/>
      <w:bookmarkStart w:id="147" w:name="_Toc86701043"/>
      <w:bookmarkStart w:id="148" w:name="_Toc88748394"/>
      <w:r>
        <w:rPr>
          <w:lang w:val="nl-NL"/>
        </w:rPr>
        <w:t>Pre-processor</w:t>
      </w:r>
      <w:bookmarkEnd w:id="142"/>
      <w:bookmarkEnd w:id="143"/>
      <w:bookmarkEnd w:id="144"/>
      <w:bookmarkEnd w:id="145"/>
      <w:bookmarkEnd w:id="146"/>
      <w:bookmarkEnd w:id="147"/>
      <w:bookmarkEnd w:id="148"/>
    </w:p>
    <w:p w14:paraId="722FE395" w14:textId="4DCCB6AA" w:rsidR="004437B1" w:rsidRDefault="00E12A42" w:rsidP="004437B1">
      <w:pPr>
        <w:pStyle w:val="BodyText"/>
        <w:rPr>
          <w:lang w:val="nl-NL"/>
        </w:rPr>
      </w:pPr>
      <w:r>
        <w:rPr>
          <w:lang w:val="nl-NL"/>
        </w:rPr>
        <w:t xml:space="preserve">In </w:t>
      </w:r>
      <w:r w:rsidR="003E27EE">
        <w:rPr>
          <w:lang w:val="nl-NL"/>
        </w:rPr>
        <w:fldChar w:fldCharType="begin"/>
      </w:r>
      <w:r w:rsidR="003E27EE">
        <w:rPr>
          <w:lang w:val="nl-NL"/>
        </w:rPr>
        <w:instrText xml:space="preserve"> REF _Ref88727946 \h </w:instrText>
      </w:r>
      <w:r w:rsidR="003E27EE">
        <w:rPr>
          <w:lang w:val="nl-NL"/>
        </w:rPr>
      </w:r>
      <w:r w:rsidR="003E27EE">
        <w:rPr>
          <w:lang w:val="nl-NL"/>
        </w:rPr>
        <w:fldChar w:fldCharType="separate"/>
      </w:r>
      <w:r w:rsidR="003E27EE" w:rsidRPr="008E3C48">
        <w:rPr>
          <w:lang w:val="nl-NL"/>
        </w:rPr>
        <w:t xml:space="preserve">Figuur </w:t>
      </w:r>
      <w:r w:rsidR="003E27EE">
        <w:rPr>
          <w:noProof/>
          <w:lang w:val="nl-NL"/>
        </w:rPr>
        <w:t>6</w:t>
      </w:r>
      <w:r w:rsidR="003E27EE">
        <w:rPr>
          <w:lang w:val="nl-NL"/>
        </w:rPr>
        <w:fldChar w:fldCharType="end"/>
      </w:r>
      <w:r w:rsidR="00297E63">
        <w:rPr>
          <w:lang w:val="nl-NL"/>
        </w:rPr>
        <w:t xml:space="preserve"> </w:t>
      </w:r>
      <w:r>
        <w:rPr>
          <w:lang w:val="nl-NL"/>
        </w:rPr>
        <w:t xml:space="preserve">wordt het resultaat weergegeven van de pre-processor. </w:t>
      </w:r>
      <w:r w:rsidR="007A300F">
        <w:rPr>
          <w:lang w:val="nl-NL"/>
        </w:rPr>
        <w:t xml:space="preserve">Er is duidelijk te zien dat de puntenwolk veel meer minder punten bevat. Daarnaast is er vooral in het bovenaanzicht te zien dat er ook punten zijn </w:t>
      </w:r>
      <w:r w:rsidR="007C29EA">
        <w:rPr>
          <w:lang w:val="nl-NL"/>
        </w:rPr>
        <w:t>weg gefilterd in gebieden waar weinig punten bij elkaar liggen</w:t>
      </w:r>
      <w:r w:rsidR="007A300F">
        <w:rPr>
          <w:lang w:val="nl-NL"/>
        </w:rPr>
        <w:t>.</w:t>
      </w:r>
    </w:p>
    <w:p w14:paraId="5AFC8A2B" w14:textId="77777777" w:rsidR="00B16B10" w:rsidRDefault="00B16B10" w:rsidP="004437B1">
      <w:pPr>
        <w:pStyle w:val="BodyText"/>
        <w:rPr>
          <w:lang w:val="nl-NL"/>
        </w:rPr>
      </w:pPr>
    </w:p>
    <w:p w14:paraId="41EC4AC9" w14:textId="7C3CDC6C" w:rsidR="00CD194C" w:rsidRDefault="004D13B0" w:rsidP="00CD194C">
      <w:pPr>
        <w:pStyle w:val="BodyText"/>
        <w:keepNext/>
      </w:pPr>
      <w:r>
        <w:rPr>
          <w:noProof/>
          <w:lang w:val="nl-NL" w:eastAsia="nl-NL"/>
        </w:rPr>
        <mc:AlternateContent>
          <mc:Choice Requires="wpg">
            <w:drawing>
              <wp:inline distT="0" distB="0" distL="0" distR="0" wp14:anchorId="2419C7AC" wp14:editId="39F34784">
                <wp:extent cx="4853940" cy="2788920"/>
                <wp:effectExtent l="0" t="0" r="3810" b="0"/>
                <wp:docPr id="1408640305" name="Group 1408640305"/>
                <wp:cNvGraphicFramePr/>
                <a:graphic xmlns:a="http://schemas.openxmlformats.org/drawingml/2006/main">
                  <a:graphicData uri="http://schemas.microsoft.com/office/word/2010/wordprocessingGroup">
                    <wpg:wgp>
                      <wpg:cNvGrpSpPr/>
                      <wpg:grpSpPr>
                        <a:xfrm>
                          <a:off x="0" y="0"/>
                          <a:ext cx="4853940" cy="2788920"/>
                          <a:chOff x="0" y="903767"/>
                          <a:chExt cx="4887593" cy="2819400"/>
                        </a:xfrm>
                      </wpg:grpSpPr>
                      <pic:pic xmlns:pic="http://schemas.openxmlformats.org/drawingml/2006/picture">
                        <pic:nvPicPr>
                          <pic:cNvPr id="1408640304" name="Picture 140864030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903767"/>
                            <a:ext cx="2225009" cy="2819400"/>
                          </a:xfrm>
                          <a:prstGeom prst="rect">
                            <a:avLst/>
                          </a:prstGeom>
                        </pic:spPr>
                      </pic:pic>
                      <pic:pic xmlns:pic="http://schemas.openxmlformats.org/drawingml/2006/picture">
                        <pic:nvPicPr>
                          <pic:cNvPr id="1408640303" name="Picture 140864030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391648" y="1079397"/>
                            <a:ext cx="2495945" cy="2157995"/>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2067197A">
              <v:group id="Group 1408640305" style="width:382.2pt;height:219.6pt;mso-position-horizontal-relative:char;mso-position-vertical-relative:line" coordsize="48875,28194" coordorigin=",9037" o:spid="_x0000_s1026" w14:anchorId="788734C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">
                <v:shape id="Picture 1408640304" style="position:absolute;top:9037;width:22250;height:2819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">
                  <v:imagedata o:title="" r:id="rId48"/>
                  <v:path arrowok="t"/>
                </v:shape>
                <v:shape id="Picture 1408640303" style="position:absolute;left:23916;top:10793;width:24959;height:2158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">
                  <v:imagedata o:title="" r:id="rId49"/>
                  <v:path arrowok="t"/>
                </v:shape>
                <w10:anchorlock/>
              </v:group>
            </w:pict>
          </mc:Fallback>
        </mc:AlternateContent>
      </w:r>
    </w:p>
    <w:p w14:paraId="11C3EE7D" w14:textId="61FC6C10" w:rsidR="004437B1" w:rsidRPr="008E3C48" w:rsidRDefault="00CD194C" w:rsidP="00CD194C">
      <w:pPr>
        <w:pStyle w:val="Caption"/>
        <w:rPr>
          <w:lang w:val="nl-NL"/>
        </w:rPr>
      </w:pPr>
      <w:bookmarkStart w:id="149" w:name="_Ref88727946"/>
      <w:r w:rsidRPr="008E3C48">
        <w:rPr>
          <w:lang w:val="nl-NL"/>
        </w:rPr>
        <w:t xml:space="preserve">Figuur </w:t>
      </w:r>
      <w:r>
        <w:fldChar w:fldCharType="begin"/>
      </w:r>
      <w:r w:rsidRPr="008E3C48">
        <w:rPr>
          <w:lang w:val="nl-NL"/>
        </w:rPr>
        <w:instrText xml:space="preserve"> SEQ Figuur \* ARABIC </w:instrText>
      </w:r>
      <w:r>
        <w:fldChar w:fldCharType="separate"/>
      </w:r>
      <w:r w:rsidR="00A06581">
        <w:rPr>
          <w:noProof/>
          <w:lang w:val="nl-NL"/>
        </w:rPr>
        <w:t>6</w:t>
      </w:r>
      <w:r>
        <w:fldChar w:fldCharType="end"/>
      </w:r>
      <w:bookmarkEnd w:id="149"/>
      <w:r w:rsidRPr="008E3C48">
        <w:rPr>
          <w:lang w:val="nl-NL"/>
        </w:rPr>
        <w:t>: Resultaat van de pre-processor voor puntenwolk cl24124f1a_alpierson-1.las. Links is een zijaanzicht te zien, rechts een bovenaanzicht.</w:t>
      </w:r>
    </w:p>
    <w:p w14:paraId="2A4014C4" w14:textId="00D5C18E" w:rsidR="004437B1" w:rsidRDefault="004437B1" w:rsidP="004437B1">
      <w:pPr>
        <w:pStyle w:val="Heading2"/>
      </w:pPr>
      <w:bookmarkStart w:id="150" w:name="_Toc86672302"/>
      <w:bookmarkStart w:id="151" w:name="_Toc86674432"/>
      <w:bookmarkStart w:id="152" w:name="_Toc86674504"/>
      <w:bookmarkStart w:id="153" w:name="_Toc86695070"/>
      <w:bookmarkStart w:id="154" w:name="_Toc86700816"/>
      <w:bookmarkStart w:id="155" w:name="_Toc86701044"/>
      <w:bookmarkStart w:id="156" w:name="_Toc88748395"/>
      <w:r w:rsidRPr="00E12A42">
        <w:rPr>
          <w:lang w:val="nl-NL"/>
        </w:rPr>
        <w:t>Splitsen verdi</w:t>
      </w:r>
      <w:r>
        <w:t>eping</w:t>
      </w:r>
      <w:bookmarkEnd w:id="150"/>
      <w:bookmarkEnd w:id="151"/>
      <w:bookmarkEnd w:id="152"/>
      <w:bookmarkEnd w:id="153"/>
      <w:r w:rsidR="000B47D0">
        <w:t>en</w:t>
      </w:r>
      <w:bookmarkEnd w:id="154"/>
      <w:bookmarkEnd w:id="155"/>
      <w:bookmarkEnd w:id="156"/>
    </w:p>
    <w:p w14:paraId="2176FD3F" w14:textId="5AA34967" w:rsidR="005A485B" w:rsidRPr="00E3282D" w:rsidRDefault="00E3282D" w:rsidP="006E64FA">
      <w:pPr>
        <w:pStyle w:val="BodyText"/>
        <w:rPr>
          <w:lang w:val="nl-NL"/>
        </w:rPr>
      </w:pPr>
      <w:r w:rsidRPr="00E3282D">
        <w:rPr>
          <w:lang w:val="nl-NL"/>
        </w:rPr>
        <w:t xml:space="preserve">De resultaten van het splitsen van de puntenwolk in verschillende verdiepingen zijn gevisualiseerd in </w:t>
      </w:r>
      <w:r>
        <w:rPr>
          <w:lang w:val="nl-NL"/>
        </w:rPr>
        <w:fldChar w:fldCharType="begin"/>
      </w:r>
      <w:r>
        <w:rPr>
          <w:lang w:val="nl-NL"/>
        </w:rPr>
        <w:instrText xml:space="preserve"> REF _Ref86666772 \h </w:instrText>
      </w:r>
      <w:r>
        <w:rPr>
          <w:lang w:val="nl-NL"/>
        </w:rPr>
      </w:r>
      <w:r>
        <w:rPr>
          <w:lang w:val="nl-NL"/>
        </w:rPr>
        <w:fldChar w:fldCharType="separate"/>
      </w:r>
      <w:r w:rsidR="0069560E" w:rsidRPr="00766D31">
        <w:rPr>
          <w:lang w:val="nl-NL"/>
        </w:rPr>
        <w:t xml:space="preserve">Figuur </w:t>
      </w:r>
      <w:r w:rsidR="0069560E">
        <w:rPr>
          <w:noProof/>
          <w:lang w:val="nl-NL"/>
        </w:rPr>
        <w:t>7</w:t>
      </w:r>
      <w:r>
        <w:rPr>
          <w:lang w:val="nl-NL"/>
        </w:rPr>
        <w:fldChar w:fldCharType="end"/>
      </w:r>
      <w:r>
        <w:rPr>
          <w:lang w:val="nl-NL"/>
        </w:rPr>
        <w:t xml:space="preserve"> en </w:t>
      </w:r>
      <w:r>
        <w:rPr>
          <w:lang w:val="nl-NL"/>
        </w:rPr>
        <w:fldChar w:fldCharType="begin"/>
      </w:r>
      <w:r>
        <w:rPr>
          <w:lang w:val="nl-NL"/>
        </w:rPr>
        <w:instrText xml:space="preserve"> REF _Ref86667837 \h </w:instrText>
      </w:r>
      <w:r>
        <w:rPr>
          <w:lang w:val="nl-NL"/>
        </w:rPr>
      </w:r>
      <w:r>
        <w:rPr>
          <w:lang w:val="nl-NL"/>
        </w:rPr>
        <w:fldChar w:fldCharType="separate"/>
      </w:r>
      <w:r w:rsidR="0069560E" w:rsidRPr="00766D31">
        <w:rPr>
          <w:lang w:val="nl-NL"/>
        </w:rPr>
        <w:t xml:space="preserve">Figuur </w:t>
      </w:r>
      <w:r w:rsidR="0069560E">
        <w:rPr>
          <w:noProof/>
          <w:lang w:val="nl-NL"/>
        </w:rPr>
        <w:t>8</w:t>
      </w:r>
      <w:r>
        <w:rPr>
          <w:lang w:val="nl-NL"/>
        </w:rPr>
        <w:fldChar w:fldCharType="end"/>
      </w:r>
      <w:r w:rsidR="00D2299D">
        <w:rPr>
          <w:lang w:val="nl-NL"/>
        </w:rPr>
        <w:t>.</w:t>
      </w:r>
    </w:p>
    <w:p w14:paraId="4E451666" w14:textId="5705AFE7" w:rsidR="00766D31" w:rsidRDefault="00766D31" w:rsidP="00766D31">
      <w:pPr>
        <w:pStyle w:val="BodyText"/>
        <w:keepNext/>
      </w:pPr>
      <w:r>
        <w:rPr>
          <w:noProof/>
          <w:lang w:val="nl-NL" w:eastAsia="nl-NL"/>
        </w:rPr>
        <mc:AlternateContent>
          <mc:Choice Requires="wpg">
            <w:drawing>
              <wp:inline distT="0" distB="0" distL="0" distR="0" wp14:anchorId="57C3014B" wp14:editId="450B65AD">
                <wp:extent cx="5021580" cy="2476500"/>
                <wp:effectExtent l="0" t="0" r="7620" b="0"/>
                <wp:docPr id="22" name="Group 22"/>
                <wp:cNvGraphicFramePr/>
                <a:graphic xmlns:a="http://schemas.openxmlformats.org/drawingml/2006/main">
                  <a:graphicData uri="http://schemas.microsoft.com/office/word/2010/wordprocessingGroup">
                    <wpg:wgp>
                      <wpg:cNvGrpSpPr/>
                      <wpg:grpSpPr>
                        <a:xfrm>
                          <a:off x="0" y="0"/>
                          <a:ext cx="5021580" cy="2476500"/>
                          <a:chOff x="0" y="0"/>
                          <a:chExt cx="6370320" cy="2736850"/>
                        </a:xfrm>
                      </wpg:grpSpPr>
                      <pic:pic xmlns:pic="http://schemas.openxmlformats.org/drawingml/2006/picture">
                        <pic:nvPicPr>
                          <pic:cNvPr id="16" name="Picture 16" descr="C:\Users\leonoor.portengen\Documents\iamlab\repo\pointcloud-BIM-DenHaag\docs\plaatjes\1-zij.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525780"/>
                            <a:ext cx="2903220" cy="1599565"/>
                          </a:xfrm>
                          <a:prstGeom prst="rect">
                            <a:avLst/>
                          </a:prstGeom>
                          <a:noFill/>
                          <a:ln>
                            <a:noFill/>
                          </a:ln>
                        </pic:spPr>
                      </pic:pic>
                      <pic:pic xmlns:pic="http://schemas.openxmlformats.org/drawingml/2006/picture">
                        <pic:nvPicPr>
                          <pic:cNvPr id="17" name="Picture 17" descr="C:\Users\leonoor.portengen\Documents\iamlab\repo\pointcloud-BIM-DenHaag\docs\plaatjes\1-boven.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3093720" y="0"/>
                            <a:ext cx="3276600" cy="2736850"/>
                          </a:xfrm>
                          <a:prstGeom prst="rect">
                            <a:avLst/>
                          </a:prstGeom>
                          <a:noFill/>
                          <a:ln>
                            <a:noFill/>
                          </a:ln>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13C36BFE">
              <v:group id="Group 22" style="width:395.4pt;height:195pt;mso-position-horizontal-relative:char;mso-position-vertical-relative:line" coordsize="63703,27368" o:spid="_x0000_s1026" w14:anchorId="2FC7760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">
                <v:shape id="Picture 16" style="position:absolute;top:5257;width:29032;height:1599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">
                  <v:imagedata o:title="1-zij" r:id="rId52"/>
                  <v:path arrowok="t"/>
                </v:shape>
                <v:shape id="Picture 17" style="position:absolute;left:30937;width:32766;height:2736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">
                  <v:imagedata o:title="1-boven" r:id="rId53"/>
                  <v:path arrowok="t"/>
                </v:shape>
                <w10:anchorlock/>
              </v:group>
            </w:pict>
          </mc:Fallback>
        </mc:AlternateContent>
      </w:r>
    </w:p>
    <w:p w14:paraId="65057CDA" w14:textId="3AC39F7C" w:rsidR="00766D31" w:rsidRDefault="00766D31" w:rsidP="00766D31">
      <w:pPr>
        <w:pStyle w:val="Caption"/>
        <w:rPr>
          <w:lang w:val="nl-NL"/>
        </w:rPr>
      </w:pPr>
      <w:bookmarkStart w:id="157" w:name="_Ref86666772"/>
      <w:r w:rsidRPr="00766D31">
        <w:rPr>
          <w:lang w:val="nl-NL"/>
        </w:rPr>
        <w:t xml:space="preserve">Figuur </w:t>
      </w:r>
      <w:r>
        <w:fldChar w:fldCharType="begin"/>
      </w:r>
      <w:r w:rsidRPr="00766D31">
        <w:rPr>
          <w:lang w:val="nl-NL"/>
        </w:rPr>
        <w:instrText xml:space="preserve"> SEQ Figuur \* ARABIC </w:instrText>
      </w:r>
      <w:r>
        <w:fldChar w:fldCharType="separate"/>
      </w:r>
      <w:r w:rsidR="00A06581">
        <w:rPr>
          <w:noProof/>
          <w:lang w:val="nl-NL"/>
        </w:rPr>
        <w:t>7</w:t>
      </w:r>
      <w:r>
        <w:fldChar w:fldCharType="end"/>
      </w:r>
      <w:bookmarkEnd w:id="157"/>
      <w:r w:rsidRPr="00766D31">
        <w:rPr>
          <w:lang w:val="nl-NL"/>
        </w:rPr>
        <w:t xml:space="preserve">: </w:t>
      </w:r>
      <w:r w:rsidR="005A485B">
        <w:rPr>
          <w:lang w:val="nl-NL"/>
        </w:rPr>
        <w:t xml:space="preserve">Resultaat van het splitsen van de verdiepingen </w:t>
      </w:r>
      <w:r w:rsidR="005A485B" w:rsidRPr="008E3C48">
        <w:rPr>
          <w:lang w:val="nl-NL"/>
        </w:rPr>
        <w:t>voor puntenwolk cl24124f1a_alpierson-1.las. Links is een zijaanzicht te zien, rechts een bovenaanzicht.</w:t>
      </w:r>
    </w:p>
    <w:p w14:paraId="4223A3AC" w14:textId="77777777" w:rsidR="00766D31" w:rsidRDefault="00766D31" w:rsidP="00766D31">
      <w:pPr>
        <w:pStyle w:val="BodyText"/>
        <w:keepNext/>
      </w:pPr>
      <w:r>
        <w:rPr>
          <w:noProof/>
          <w:lang w:val="nl-NL" w:eastAsia="nl-NL"/>
        </w:rPr>
        <mc:AlternateContent>
          <mc:Choice Requires="wpg">
            <w:drawing>
              <wp:inline distT="0" distB="0" distL="0" distR="0" wp14:anchorId="4A04CD55" wp14:editId="614865B4">
                <wp:extent cx="5044440" cy="1744980"/>
                <wp:effectExtent l="0" t="0" r="3810" b="7620"/>
                <wp:docPr id="25" name="Group 25"/>
                <wp:cNvGraphicFramePr/>
                <a:graphic xmlns:a="http://schemas.openxmlformats.org/drawingml/2006/main">
                  <a:graphicData uri="http://schemas.microsoft.com/office/word/2010/wordprocessingGroup">
                    <wpg:wgp>
                      <wpg:cNvGrpSpPr/>
                      <wpg:grpSpPr>
                        <a:xfrm>
                          <a:off x="0" y="0"/>
                          <a:ext cx="5044440" cy="1744980"/>
                          <a:chOff x="0" y="0"/>
                          <a:chExt cx="5749925" cy="2072640"/>
                        </a:xfrm>
                      </wpg:grpSpPr>
                      <pic:pic xmlns:pic="http://schemas.openxmlformats.org/drawingml/2006/picture">
                        <pic:nvPicPr>
                          <pic:cNvPr id="24" name="Picture 24" descr="C:\Users\leonoor.portengen\Documents\iamlab\repo\pointcloud-BIM-DenHaag\docs\plaatjes\2-boven.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743200" y="0"/>
                            <a:ext cx="3006725" cy="2072640"/>
                          </a:xfrm>
                          <a:prstGeom prst="rect">
                            <a:avLst/>
                          </a:prstGeom>
                          <a:noFill/>
                          <a:ln>
                            <a:noFill/>
                          </a:ln>
                        </pic:spPr>
                      </pic:pic>
                      <pic:pic xmlns:pic="http://schemas.openxmlformats.org/drawingml/2006/picture">
                        <pic:nvPicPr>
                          <pic:cNvPr id="23" name="Picture 23" descr="C:\Users\leonoor.portengen\Documents\iamlab\repo\pointcloud-BIM-DenHaag\docs\plaatjes\2-zij.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502920"/>
                            <a:ext cx="2552700" cy="1219200"/>
                          </a:xfrm>
                          <a:prstGeom prst="rect">
                            <a:avLst/>
                          </a:prstGeom>
                          <a:noFill/>
                          <a:ln>
                            <a:noFill/>
                          </a:ln>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464A4B26">
              <v:group id="Group 25" style="width:397.2pt;height:137.4pt;mso-position-horizontal-relative:char;mso-position-vertical-relative:line" coordsize="57499,20726" o:spid="_x0000_s1026" w14:anchorId="25F9C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">
                <v:shape id="Picture 24" style="position:absolute;left:27432;width:30067;height:2072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">
                  <v:imagedata o:title="2-boven" r:id="rId56"/>
                  <v:path arrowok="t"/>
                </v:shape>
                <v:shape id="Picture 23" style="position:absolute;top:5029;width:25527;height:121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">
                  <v:imagedata o:title="2-zij" r:id="rId57"/>
                  <v:path arrowok="t"/>
                </v:shape>
                <w10:anchorlock/>
              </v:group>
            </w:pict>
          </mc:Fallback>
        </mc:AlternateContent>
      </w:r>
    </w:p>
    <w:p w14:paraId="3F20CA63" w14:textId="58B8023B" w:rsidR="00766D31" w:rsidRDefault="00766D31" w:rsidP="00766D31">
      <w:pPr>
        <w:pStyle w:val="Caption"/>
        <w:rPr>
          <w:lang w:val="nl-NL"/>
        </w:rPr>
      </w:pPr>
      <w:bookmarkStart w:id="158" w:name="_Ref86667837"/>
      <w:r w:rsidRPr="00766D31">
        <w:rPr>
          <w:lang w:val="nl-NL"/>
        </w:rPr>
        <w:t xml:space="preserve">Figuur </w:t>
      </w:r>
      <w:r>
        <w:fldChar w:fldCharType="begin"/>
      </w:r>
      <w:r w:rsidRPr="00766D31">
        <w:rPr>
          <w:lang w:val="nl-NL"/>
        </w:rPr>
        <w:instrText xml:space="preserve"> SEQ Figuur \* ARABIC </w:instrText>
      </w:r>
      <w:r>
        <w:fldChar w:fldCharType="separate"/>
      </w:r>
      <w:r w:rsidR="00A06581">
        <w:rPr>
          <w:noProof/>
          <w:lang w:val="nl-NL"/>
        </w:rPr>
        <w:t>8</w:t>
      </w:r>
      <w:r>
        <w:fldChar w:fldCharType="end"/>
      </w:r>
      <w:bookmarkEnd w:id="158"/>
      <w:r w:rsidRPr="00766D31">
        <w:rPr>
          <w:lang w:val="nl-NL"/>
        </w:rPr>
        <w:t xml:space="preserve">: </w:t>
      </w:r>
      <w:r w:rsidR="005A485B">
        <w:rPr>
          <w:lang w:val="nl-NL"/>
        </w:rPr>
        <w:t xml:space="preserve">Resultaat van het splitsen van de verdiepingen </w:t>
      </w:r>
      <w:r w:rsidR="005A485B" w:rsidRPr="008E3C48">
        <w:rPr>
          <w:lang w:val="nl-NL"/>
        </w:rPr>
        <w:t>voor puntenwolk cl24124f1a_alpierson-1.las. Links is een zijaanzicht te zien, rechts een bovenaanzicht</w:t>
      </w:r>
    </w:p>
    <w:p w14:paraId="67737013" w14:textId="45C4E60A" w:rsidR="0075488A" w:rsidRDefault="00410C43" w:rsidP="0075488A">
      <w:pPr>
        <w:pStyle w:val="Heading2"/>
        <w:rPr>
          <w:lang w:val="nl-NL"/>
        </w:rPr>
      </w:pPr>
      <w:bookmarkStart w:id="159" w:name="_Toc86674433"/>
      <w:bookmarkStart w:id="160" w:name="_Toc86674505"/>
      <w:bookmarkStart w:id="161" w:name="_Toc86695071"/>
      <w:bookmarkStart w:id="162" w:name="_Toc86700817"/>
      <w:bookmarkStart w:id="163" w:name="_Toc86701045"/>
      <w:bookmarkStart w:id="164" w:name="_Ref87524962"/>
      <w:bookmarkStart w:id="165" w:name="_Toc88748396"/>
      <w:r>
        <w:rPr>
          <w:lang w:val="nl-NL"/>
        </w:rPr>
        <w:t>Splitsen kamers</w:t>
      </w:r>
      <w:bookmarkEnd w:id="159"/>
      <w:bookmarkEnd w:id="160"/>
      <w:bookmarkEnd w:id="161"/>
      <w:bookmarkEnd w:id="162"/>
      <w:bookmarkEnd w:id="163"/>
      <w:bookmarkEnd w:id="164"/>
      <w:bookmarkEnd w:id="165"/>
    </w:p>
    <w:p w14:paraId="3BAACB81" w14:textId="326EF02D" w:rsidR="00570440" w:rsidRPr="00570440" w:rsidRDefault="006115A7" w:rsidP="00570440">
      <w:pPr>
        <w:pStyle w:val="BodyText"/>
        <w:rPr>
          <w:lang w:val="nl-NL"/>
        </w:rPr>
      </w:pPr>
      <w:r>
        <w:rPr>
          <w:lang w:val="nl-NL"/>
        </w:rPr>
        <w:t xml:space="preserve">In </w:t>
      </w:r>
      <w:r w:rsidR="0069560E">
        <w:rPr>
          <w:lang w:val="nl-NL"/>
        </w:rPr>
        <w:fldChar w:fldCharType="begin"/>
      </w:r>
      <w:r w:rsidR="0069560E">
        <w:rPr>
          <w:lang w:val="nl-NL"/>
        </w:rPr>
        <w:instrText xml:space="preserve"> REF _Ref86660302 \h </w:instrText>
      </w:r>
      <w:r w:rsidR="0069560E">
        <w:rPr>
          <w:lang w:val="nl-NL"/>
        </w:rPr>
      </w:r>
      <w:r w:rsidR="0069560E">
        <w:rPr>
          <w:lang w:val="nl-NL"/>
        </w:rPr>
        <w:fldChar w:fldCharType="separate"/>
      </w:r>
      <w:r w:rsidR="0069560E" w:rsidRPr="0075488A">
        <w:rPr>
          <w:lang w:val="nl-NL"/>
        </w:rPr>
        <w:t xml:space="preserve">Figuur </w:t>
      </w:r>
      <w:r w:rsidR="0069560E">
        <w:rPr>
          <w:noProof/>
          <w:lang w:val="nl-NL"/>
        </w:rPr>
        <w:t>9</w:t>
      </w:r>
      <w:r w:rsidR="0069560E">
        <w:rPr>
          <w:lang w:val="nl-NL"/>
        </w:rPr>
        <w:fldChar w:fldCharType="end"/>
      </w:r>
      <w:r w:rsidR="0069560E">
        <w:rPr>
          <w:lang w:val="nl-NL"/>
        </w:rPr>
        <w:t xml:space="preserve"> </w:t>
      </w:r>
      <w:r w:rsidR="005A485B">
        <w:rPr>
          <w:lang w:val="nl-NL"/>
        </w:rPr>
        <w:t xml:space="preserve">en </w:t>
      </w:r>
      <w:r w:rsidR="005A485B">
        <w:rPr>
          <w:lang w:val="nl-NL"/>
        </w:rPr>
        <w:fldChar w:fldCharType="begin"/>
      </w:r>
      <w:r w:rsidR="005A485B">
        <w:rPr>
          <w:lang w:val="nl-NL"/>
        </w:rPr>
        <w:instrText xml:space="preserve"> REF _Ref86660310 \h </w:instrText>
      </w:r>
      <w:r w:rsidR="005A485B">
        <w:rPr>
          <w:lang w:val="nl-NL"/>
        </w:rPr>
      </w:r>
      <w:r w:rsidR="005A485B">
        <w:rPr>
          <w:lang w:val="nl-NL"/>
        </w:rPr>
        <w:fldChar w:fldCharType="separate"/>
      </w:r>
      <w:r w:rsidR="0069560E" w:rsidRPr="0075488A">
        <w:rPr>
          <w:lang w:val="nl-NL"/>
        </w:rPr>
        <w:t xml:space="preserve">Figuur </w:t>
      </w:r>
      <w:r w:rsidR="0069560E">
        <w:rPr>
          <w:noProof/>
          <w:lang w:val="nl-NL"/>
        </w:rPr>
        <w:t>10</w:t>
      </w:r>
      <w:r w:rsidR="005A485B">
        <w:rPr>
          <w:lang w:val="nl-NL"/>
        </w:rPr>
        <w:fldChar w:fldCharType="end"/>
      </w:r>
      <w:r w:rsidR="005A485B">
        <w:rPr>
          <w:lang w:val="nl-NL"/>
        </w:rPr>
        <w:t xml:space="preserve"> </w:t>
      </w:r>
      <w:r>
        <w:rPr>
          <w:lang w:val="nl-NL"/>
        </w:rPr>
        <w:t>zijn stapsgewijs de resultaten van de kamerdetectie zichtbaar. Allereerst de doorsnede van de puntenwolk in ruwe punten</w:t>
      </w:r>
      <w:r w:rsidR="00F02E06">
        <w:rPr>
          <w:lang w:val="nl-NL"/>
        </w:rPr>
        <w:t xml:space="preserve">. </w:t>
      </w:r>
      <w:r>
        <w:rPr>
          <w:lang w:val="nl-NL"/>
        </w:rPr>
        <w:t xml:space="preserve">Deze doorsnede is van 10 centimeter onder het plafond met 20 centimeter dikte. Daarna het resultaat van de </w:t>
      </w:r>
      <w:r w:rsidR="0094040E">
        <w:rPr>
          <w:lang w:val="nl-NL"/>
        </w:rPr>
        <w:t>morfologische</w:t>
      </w:r>
      <w:r>
        <w:rPr>
          <w:lang w:val="nl-NL"/>
        </w:rPr>
        <w:t xml:space="preserve"> operaties om de punten sluitend te maken en tot lijnen te detecteren</w:t>
      </w:r>
      <w:r w:rsidR="002F3804">
        <w:rPr>
          <w:lang w:val="nl-NL"/>
        </w:rPr>
        <w:t xml:space="preserve">. </w:t>
      </w:r>
      <w:r>
        <w:rPr>
          <w:lang w:val="nl-NL"/>
        </w:rPr>
        <w:t xml:space="preserve">Ook zijn de kleuren omgekeerd als juiste input voor het distance transform algoritme. Het distance transform resultaat is gevisualiseerd waarin duidelijk de pieken van plekken te zien zijn die verder van een muur vandaan zijn. </w:t>
      </w:r>
      <w:r w:rsidR="002F3804">
        <w:rPr>
          <w:lang w:val="nl-NL"/>
        </w:rPr>
        <w:t>Tenslotte is het laatste beeld van de gekleurd</w:t>
      </w:r>
      <w:r w:rsidR="00F02E06">
        <w:rPr>
          <w:lang w:val="nl-NL"/>
        </w:rPr>
        <w:t>e 2D visualisatie van de kamers.</w:t>
      </w:r>
    </w:p>
    <w:p w14:paraId="62686620" w14:textId="77777777" w:rsidR="0075488A" w:rsidRPr="006115A7" w:rsidRDefault="0075488A" w:rsidP="0075488A">
      <w:pPr>
        <w:pStyle w:val="BodyText"/>
        <w:keepNext/>
        <w:rPr>
          <w:lang w:val="nl-NL"/>
        </w:rPr>
      </w:pPr>
    </w:p>
    <w:commentRangeStart w:id="166"/>
    <w:p w14:paraId="02CB3F1E" w14:textId="77777777" w:rsidR="0075488A" w:rsidRPr="006115A7" w:rsidRDefault="0075488A" w:rsidP="0075488A">
      <w:pPr>
        <w:pStyle w:val="BodyText"/>
        <w:keepNext/>
        <w:rPr>
          <w:lang w:val="nl-NL"/>
        </w:rPr>
      </w:pPr>
      <w:r>
        <w:rPr>
          <w:noProof/>
          <w:lang w:val="nl-NL" w:eastAsia="nl-NL"/>
        </w:rPr>
        <mc:AlternateContent>
          <mc:Choice Requires="wpg">
            <w:drawing>
              <wp:inline distT="0" distB="0" distL="0" distR="0" wp14:anchorId="7AC82AAC" wp14:editId="31728BA6">
                <wp:extent cx="5981700" cy="2346960"/>
                <wp:effectExtent l="0" t="0" r="0" b="0"/>
                <wp:docPr id="30" name="Group 30"/>
                <wp:cNvGraphicFramePr/>
                <a:graphic xmlns:a="http://schemas.openxmlformats.org/drawingml/2006/main">
                  <a:graphicData uri="http://schemas.microsoft.com/office/word/2010/wordprocessingGroup">
                    <wpg:wgp>
                      <wpg:cNvGrpSpPr/>
                      <wpg:grpSpPr>
                        <a:xfrm>
                          <a:off x="0" y="0"/>
                          <a:ext cx="5981700" cy="2346960"/>
                          <a:chOff x="0" y="0"/>
                          <a:chExt cx="6278245" cy="2484120"/>
                        </a:xfrm>
                      </wpg:grpSpPr>
                      <pic:pic xmlns:pic="http://schemas.openxmlformats.org/drawingml/2006/picture">
                        <pic:nvPicPr>
                          <pic:cNvPr id="29" name="Picture 29" descr="C:\Users\leonoor.portengen\Documents\iamlab\data\splitrooms\cl24124f1a_alpierson-1_2021-10-06_16h57_54_489output_subset_floor1\orig.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37535" cy="2484120"/>
                          </a:xfrm>
                          <a:prstGeom prst="rect">
                            <a:avLst/>
                          </a:prstGeom>
                          <a:noFill/>
                          <a:ln>
                            <a:noFill/>
                          </a:ln>
                        </pic:spPr>
                      </pic:pic>
                      <pic:pic xmlns:pic="http://schemas.openxmlformats.org/drawingml/2006/picture">
                        <pic:nvPicPr>
                          <pic:cNvPr id="28" name="Picture 28" descr="C:\Users\leonoor.portengen\Documents\iamlab\data\splitrooms\cl24124f1a_alpierson-1_2021-10-06_16h57_54_489output_subset_floor1\INPUT.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169920" y="22860"/>
                            <a:ext cx="3108325" cy="2461260"/>
                          </a:xfrm>
                          <a:prstGeom prst="rect">
                            <a:avLst/>
                          </a:prstGeom>
                          <a:noFill/>
                          <a:ln>
                            <a:noFill/>
                          </a:ln>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7F1CF173">
              <v:group id="Group 30" style="width:471pt;height:184.8pt;mso-position-horizontal-relative:char;mso-position-vertical-relative:line" coordsize="62782,24841" o:spid="_x0000_s1026" w14:anchorId="4D12B39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">
                <v:shape id="Picture 29" style="position:absolute;width:31375;height:2484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">
                  <v:imagedata o:title="orig" r:id="rId60"/>
                  <v:path arrowok="t"/>
                </v:shape>
                <v:shape id="Picture 28" style="position:absolute;left:31699;top:228;width:31083;height:2461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">
                  <v:imagedata o:title="INPUT" r:id="rId61"/>
                  <v:path arrowok="t"/>
                </v:shape>
                <w10:anchorlock/>
              </v:group>
            </w:pict>
          </mc:Fallback>
        </mc:AlternateContent>
      </w:r>
      <w:commentRangeEnd w:id="166"/>
      <w:r w:rsidR="00F23A16">
        <w:rPr>
          <w:rStyle w:val="CommentReference"/>
        </w:rPr>
        <w:commentReference w:id="166"/>
      </w:r>
    </w:p>
    <w:p w14:paraId="54890CA2" w14:textId="2F08B7D7" w:rsidR="0075488A" w:rsidRPr="0075488A" w:rsidRDefault="0075488A" w:rsidP="0075488A">
      <w:pPr>
        <w:pStyle w:val="Caption"/>
        <w:rPr>
          <w:lang w:val="nl-NL"/>
        </w:rPr>
      </w:pPr>
      <w:bookmarkStart w:id="167" w:name="_Ref86660302"/>
      <w:r w:rsidRPr="0075488A">
        <w:rPr>
          <w:lang w:val="nl-NL"/>
        </w:rPr>
        <w:t xml:space="preserve">Figuur </w:t>
      </w:r>
      <w:r>
        <w:fldChar w:fldCharType="begin"/>
      </w:r>
      <w:r w:rsidRPr="0075488A">
        <w:rPr>
          <w:lang w:val="nl-NL"/>
        </w:rPr>
        <w:instrText xml:space="preserve"> SEQ Figuur \* ARABIC </w:instrText>
      </w:r>
      <w:r>
        <w:fldChar w:fldCharType="separate"/>
      </w:r>
      <w:r w:rsidR="00A06581">
        <w:rPr>
          <w:noProof/>
          <w:lang w:val="nl-NL"/>
        </w:rPr>
        <w:t>9</w:t>
      </w:r>
      <w:r>
        <w:fldChar w:fldCharType="end"/>
      </w:r>
      <w:bookmarkEnd w:id="167"/>
      <w:r w:rsidRPr="0075488A">
        <w:rPr>
          <w:lang w:val="nl-NL"/>
        </w:rPr>
        <w:t>:</w:t>
      </w:r>
      <w:r w:rsidR="0022030F">
        <w:rPr>
          <w:lang w:val="nl-NL"/>
        </w:rPr>
        <w:t xml:space="preserve"> De eerste twee stappen in het splitsen van de kamers voor puntenwolk </w:t>
      </w:r>
      <w:r w:rsidR="0022030F" w:rsidRPr="008E3C48">
        <w:rPr>
          <w:lang w:val="nl-NL"/>
        </w:rPr>
        <w:t>cl24124f1a_alpierson-1.las</w:t>
      </w:r>
      <w:r w:rsidR="00021BCC">
        <w:rPr>
          <w:lang w:val="nl-NL"/>
        </w:rPr>
        <w:t xml:space="preserve">. </w:t>
      </w:r>
      <w:r w:rsidR="0022030F">
        <w:rPr>
          <w:lang w:val="nl-NL"/>
        </w:rPr>
        <w:br/>
      </w:r>
      <w:r w:rsidRPr="0075488A">
        <w:rPr>
          <w:lang w:val="nl-NL"/>
        </w:rPr>
        <w:t xml:space="preserve">Links: </w:t>
      </w:r>
      <w:r w:rsidR="0022030F">
        <w:rPr>
          <w:lang w:val="nl-NL"/>
        </w:rPr>
        <w:t>Doorsnede van de puntenwolk</w:t>
      </w:r>
      <w:r w:rsidRPr="0075488A">
        <w:rPr>
          <w:lang w:val="nl-NL"/>
        </w:rPr>
        <w:t xml:space="preserve">. Rechts: </w:t>
      </w:r>
      <w:r w:rsidR="0022030F">
        <w:rPr>
          <w:lang w:val="nl-NL"/>
        </w:rPr>
        <w:t>Resultaat</w:t>
      </w:r>
      <w:r w:rsidRPr="0075488A">
        <w:rPr>
          <w:lang w:val="nl-NL"/>
        </w:rPr>
        <w:t xml:space="preserve"> na </w:t>
      </w:r>
      <w:r w:rsidR="00021BCC" w:rsidRPr="0075488A">
        <w:rPr>
          <w:lang w:val="nl-NL"/>
        </w:rPr>
        <w:t>morfologische</w:t>
      </w:r>
      <w:r w:rsidRPr="0075488A">
        <w:rPr>
          <w:lang w:val="nl-NL"/>
        </w:rPr>
        <w:t xml:space="preserve"> operaties.</w:t>
      </w:r>
    </w:p>
    <w:p w14:paraId="572F6833" w14:textId="459250C5" w:rsidR="0075488A" w:rsidRPr="0075488A" w:rsidRDefault="0075488A" w:rsidP="0075488A">
      <w:pPr>
        <w:pStyle w:val="BodyText"/>
        <w:keepNext/>
        <w:rPr>
          <w:lang w:val="nl-NL"/>
        </w:rPr>
      </w:pPr>
    </w:p>
    <w:p w14:paraId="78587A62" w14:textId="02BE3CCE" w:rsidR="0075488A" w:rsidRDefault="00766D31" w:rsidP="0075488A">
      <w:pPr>
        <w:pStyle w:val="BodyText"/>
        <w:keepNext/>
      </w:pPr>
      <w:r>
        <w:rPr>
          <w:noProof/>
          <w:lang w:val="nl-NL" w:eastAsia="nl-NL"/>
        </w:rPr>
        <mc:AlternateContent>
          <mc:Choice Requires="wpg">
            <w:drawing>
              <wp:inline distT="0" distB="0" distL="0" distR="0" wp14:anchorId="60FC2799" wp14:editId="1264304E">
                <wp:extent cx="5943600" cy="2270760"/>
                <wp:effectExtent l="0" t="0" r="0" b="0"/>
                <wp:docPr id="31" name="Group 31"/>
                <wp:cNvGraphicFramePr/>
                <a:graphic xmlns:a="http://schemas.openxmlformats.org/drawingml/2006/main">
                  <a:graphicData uri="http://schemas.microsoft.com/office/word/2010/wordprocessingGroup">
                    <wpg:wgp>
                      <wpg:cNvGrpSpPr/>
                      <wpg:grpSpPr>
                        <a:xfrm>
                          <a:off x="0" y="0"/>
                          <a:ext cx="5943600" cy="2270760"/>
                          <a:chOff x="0" y="0"/>
                          <a:chExt cx="6332220" cy="2510155"/>
                        </a:xfrm>
                      </wpg:grpSpPr>
                      <pic:pic xmlns:pic="http://schemas.openxmlformats.org/drawingml/2006/picture">
                        <pic:nvPicPr>
                          <pic:cNvPr id="26" name="Picture 26" descr="C:\Users\leonoor.portengen\Documents\iamlab\data\splitrooms\cl24124f1a_alpierson-1_2021-10-06_16h57_54_489output_subset_floor1\RESULT_disttrans.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169920" y="7620"/>
                            <a:ext cx="3162300" cy="2502535"/>
                          </a:xfrm>
                          <a:prstGeom prst="rect">
                            <a:avLst/>
                          </a:prstGeom>
                          <a:noFill/>
                          <a:ln>
                            <a:noFill/>
                          </a:ln>
                        </pic:spPr>
                      </pic:pic>
                      <pic:pic xmlns:pic="http://schemas.openxmlformats.org/drawingml/2006/picture">
                        <pic:nvPicPr>
                          <pic:cNvPr id="27" name="Picture 27" descr="C:\Users\leonoor.portengen\Documents\iamlab\data\splitrooms\cl24124f1a_alpierson-1_2021-10-06_16h57_54_489output_subset_floor1\distancetransform.p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56585" cy="2499360"/>
                          </a:xfrm>
                          <a:prstGeom prst="rect">
                            <a:avLst/>
                          </a:prstGeom>
                          <a:noFill/>
                          <a:ln>
                            <a:noFill/>
                          </a:ln>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538BCD03">
              <v:group id="Group 31" style="width:468pt;height:178.8pt;mso-position-horizontal-relative:char;mso-position-vertical-relative:line" coordsize="63322,25101" o:spid="_x0000_s1026" w14:anchorId="553AA8F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">
                <v:shape id="Picture 26" style="position:absolute;left:31699;top:76;width:31623;height:2502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">
                  <v:imagedata o:title="RESULT_disttrans" r:id="rId64"/>
                  <v:path arrowok="t"/>
                </v:shape>
                <v:shape id="Picture 27" style="position:absolute;width:31565;height:2499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">
                  <v:imagedata o:title="distancetransform" r:id="rId65"/>
                  <v:path arrowok="t"/>
                </v:shape>
                <w10:anchorlock/>
              </v:group>
            </w:pict>
          </mc:Fallback>
        </mc:AlternateContent>
      </w:r>
    </w:p>
    <w:p w14:paraId="6DE822DE" w14:textId="18D5C69D" w:rsidR="0075488A" w:rsidRDefault="0075488A" w:rsidP="004565E5">
      <w:pPr>
        <w:pStyle w:val="Caption"/>
        <w:rPr>
          <w:lang w:val="nl-NL"/>
        </w:rPr>
      </w:pPr>
      <w:bookmarkStart w:id="168" w:name="_Ref86660310"/>
      <w:bookmarkStart w:id="169" w:name="_Ref86670912"/>
      <w:r w:rsidRPr="0075488A">
        <w:rPr>
          <w:lang w:val="nl-NL"/>
        </w:rPr>
        <w:t xml:space="preserve">Figuur </w:t>
      </w:r>
      <w:r>
        <w:fldChar w:fldCharType="begin"/>
      </w:r>
      <w:r w:rsidRPr="0075488A">
        <w:rPr>
          <w:lang w:val="nl-NL"/>
        </w:rPr>
        <w:instrText xml:space="preserve"> SEQ Figuur \* ARABIC </w:instrText>
      </w:r>
      <w:r>
        <w:fldChar w:fldCharType="separate"/>
      </w:r>
      <w:r w:rsidR="00A06581">
        <w:rPr>
          <w:noProof/>
          <w:lang w:val="nl-NL"/>
        </w:rPr>
        <w:t>10</w:t>
      </w:r>
      <w:r>
        <w:fldChar w:fldCharType="end"/>
      </w:r>
      <w:bookmarkEnd w:id="168"/>
      <w:r w:rsidRPr="0075488A">
        <w:rPr>
          <w:lang w:val="nl-NL"/>
        </w:rPr>
        <w:t xml:space="preserve">: </w:t>
      </w:r>
      <w:r w:rsidR="00021BCC">
        <w:rPr>
          <w:lang w:val="nl-NL"/>
        </w:rPr>
        <w:t xml:space="preserve">Stap 3 en 4 voor het splitsen van de kamers voor puntenwolk </w:t>
      </w:r>
      <w:r w:rsidR="00021BCC" w:rsidRPr="008E3C48">
        <w:rPr>
          <w:lang w:val="nl-NL"/>
        </w:rPr>
        <w:t>cl24124f1a_alpierson-1.las</w:t>
      </w:r>
      <w:r w:rsidR="00021BCC">
        <w:rPr>
          <w:lang w:val="nl-NL"/>
        </w:rPr>
        <w:t xml:space="preserve">. </w:t>
      </w:r>
      <w:r w:rsidR="00021BCC">
        <w:rPr>
          <w:lang w:val="nl-NL"/>
        </w:rPr>
        <w:br/>
      </w:r>
      <w:r w:rsidRPr="0075488A">
        <w:rPr>
          <w:lang w:val="nl-NL"/>
        </w:rPr>
        <w:t xml:space="preserve">Links: </w:t>
      </w:r>
      <w:r w:rsidR="00021BCC">
        <w:rPr>
          <w:lang w:val="nl-NL"/>
        </w:rPr>
        <w:t xml:space="preserve">Resultaat </w:t>
      </w:r>
      <w:r w:rsidRPr="0075488A">
        <w:rPr>
          <w:lang w:val="nl-NL"/>
        </w:rPr>
        <w:t xml:space="preserve">van </w:t>
      </w:r>
      <w:r w:rsidR="00021BCC">
        <w:rPr>
          <w:lang w:val="nl-NL"/>
        </w:rPr>
        <w:t xml:space="preserve">het </w:t>
      </w:r>
      <w:r w:rsidRPr="0075488A">
        <w:rPr>
          <w:lang w:val="nl-NL"/>
        </w:rPr>
        <w:t xml:space="preserve">distance transform algoritme. Rechts: </w:t>
      </w:r>
      <w:r w:rsidR="00021BCC">
        <w:rPr>
          <w:lang w:val="nl-NL"/>
        </w:rPr>
        <w:t>Eindresultaat van de gesplitste</w:t>
      </w:r>
      <w:r w:rsidRPr="0075488A">
        <w:rPr>
          <w:lang w:val="nl-NL"/>
        </w:rPr>
        <w:t xml:space="preserve"> kamers per kleur.</w:t>
      </w:r>
      <w:bookmarkEnd w:id="169"/>
    </w:p>
    <w:p w14:paraId="6E467F26" w14:textId="23AC5915" w:rsidR="00130F20" w:rsidRDefault="00130F20" w:rsidP="00130F20">
      <w:pPr>
        <w:rPr>
          <w:lang w:val="nl-NL"/>
        </w:rPr>
      </w:pPr>
      <w:r>
        <w:rPr>
          <w:lang w:val="nl-NL"/>
        </w:rPr>
        <w:t>Als resultaat van deze stap horen ook de puntenwolken die zijn opgesplitst in de verschillende kamers.</w:t>
      </w:r>
      <w:r w:rsidR="003047D6">
        <w:rPr>
          <w:lang w:val="nl-NL"/>
        </w:rPr>
        <w:t xml:space="preserve"> Elke kamer uit het 2D krijgt een extra buffer om te zorgen dat de muren volledig meegenomen worden. Met deze x,y coördinaten wordt de puntenwolk vervolgens opgeknipt. Dit betekent dat een punt uit de puntenwolk in meerdere kamers kan zitten, omdat het bijvoorbeeld de tussenmuur is. De visualisatie als opgesplitste pun</w:t>
      </w:r>
      <w:r w:rsidR="0069560E">
        <w:rPr>
          <w:lang w:val="nl-NL"/>
        </w:rPr>
        <w:t xml:space="preserve">tenwolken is te vinden in </w:t>
      </w:r>
      <w:r w:rsidR="0069560E">
        <w:rPr>
          <w:lang w:val="nl-NL"/>
        </w:rPr>
        <w:fldChar w:fldCharType="begin"/>
      </w:r>
      <w:r w:rsidR="0069560E">
        <w:rPr>
          <w:lang w:val="nl-NL"/>
        </w:rPr>
        <w:instrText xml:space="preserve"> REF _Ref86671259 \h </w:instrText>
      </w:r>
      <w:r w:rsidR="0069560E">
        <w:rPr>
          <w:lang w:val="nl-NL"/>
        </w:rPr>
      </w:r>
      <w:r w:rsidR="0069560E">
        <w:rPr>
          <w:lang w:val="nl-NL"/>
        </w:rPr>
        <w:fldChar w:fldCharType="separate"/>
      </w:r>
      <w:r w:rsidR="0069560E" w:rsidRPr="003A57A2">
        <w:rPr>
          <w:lang w:val="nl-NL"/>
        </w:rPr>
        <w:t xml:space="preserve">Figuur </w:t>
      </w:r>
      <w:r w:rsidR="0069560E">
        <w:rPr>
          <w:noProof/>
          <w:lang w:val="nl-NL"/>
        </w:rPr>
        <w:t>11</w:t>
      </w:r>
      <w:r w:rsidR="0069560E">
        <w:rPr>
          <w:lang w:val="nl-NL"/>
        </w:rPr>
        <w:fldChar w:fldCharType="end"/>
      </w:r>
      <w:r w:rsidR="003047D6">
        <w:rPr>
          <w:lang w:val="nl-NL"/>
        </w:rPr>
        <w:t xml:space="preserve">, waarin dus sommige punten één kleur hebben gekregen terwijl ze er eigenlijk meerdere moeten hebben. </w:t>
      </w:r>
    </w:p>
    <w:p w14:paraId="53746336" w14:textId="77777777" w:rsidR="003A57A2" w:rsidRDefault="003D1767" w:rsidP="003A57A2">
      <w:pPr>
        <w:keepNext/>
      </w:pPr>
      <w:r>
        <w:rPr>
          <w:noProof/>
          <w:lang w:val="nl-NL" w:eastAsia="nl-NL"/>
        </w:rPr>
        <w:drawing>
          <wp:inline distT="0" distB="0" distL="0" distR="0" wp14:anchorId="10015EF8" wp14:editId="289DE160">
            <wp:extent cx="3352800" cy="2534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6939" cy="2537269"/>
                    </a:xfrm>
                    <a:prstGeom prst="rect">
                      <a:avLst/>
                    </a:prstGeom>
                  </pic:spPr>
                </pic:pic>
              </a:graphicData>
            </a:graphic>
          </wp:inline>
        </w:drawing>
      </w:r>
    </w:p>
    <w:p w14:paraId="2DA5FEF5" w14:textId="434467F7" w:rsidR="003A57A2" w:rsidRPr="00405AFF" w:rsidRDefault="003A57A2" w:rsidP="003A57A2">
      <w:pPr>
        <w:pStyle w:val="Caption"/>
        <w:rPr>
          <w:lang w:val="nl-NL"/>
        </w:rPr>
      </w:pPr>
      <w:bookmarkStart w:id="170" w:name="_Ref86671259"/>
      <w:r w:rsidRPr="003A57A2">
        <w:rPr>
          <w:lang w:val="nl-NL"/>
        </w:rPr>
        <w:t xml:space="preserve">Figuur </w:t>
      </w:r>
      <w:r>
        <w:fldChar w:fldCharType="begin"/>
      </w:r>
      <w:r w:rsidRPr="003A57A2">
        <w:rPr>
          <w:lang w:val="nl-NL"/>
        </w:rPr>
        <w:instrText xml:space="preserve"> SEQ Figuur \* ARABIC </w:instrText>
      </w:r>
      <w:r>
        <w:fldChar w:fldCharType="separate"/>
      </w:r>
      <w:r w:rsidR="00A06581">
        <w:rPr>
          <w:noProof/>
          <w:lang w:val="nl-NL"/>
        </w:rPr>
        <w:t>11</w:t>
      </w:r>
      <w:r>
        <w:fldChar w:fldCharType="end"/>
      </w:r>
      <w:bookmarkEnd w:id="170"/>
      <w:r w:rsidRPr="003A57A2">
        <w:rPr>
          <w:lang w:val="nl-NL"/>
        </w:rPr>
        <w:t xml:space="preserve">: </w:t>
      </w:r>
      <w:r w:rsidR="00021BCC">
        <w:rPr>
          <w:lang w:val="nl-NL"/>
        </w:rPr>
        <w:t xml:space="preserve">Het resultaat van het splitsen van de kamers voor puntenwolk </w:t>
      </w:r>
      <w:r w:rsidR="00021BCC" w:rsidRPr="008E3C48">
        <w:rPr>
          <w:lang w:val="nl-NL"/>
        </w:rPr>
        <w:t>cl24124f1a_alpierson-1.las</w:t>
      </w:r>
      <w:r w:rsidRPr="003A57A2">
        <w:rPr>
          <w:lang w:val="nl-NL"/>
        </w:rPr>
        <w:t xml:space="preserve">. </w:t>
      </w:r>
    </w:p>
    <w:p w14:paraId="32BA860E" w14:textId="7983E1A5" w:rsidR="007E45D2" w:rsidRPr="00130F20" w:rsidRDefault="007E45D2" w:rsidP="00130F20">
      <w:pPr>
        <w:rPr>
          <w:lang w:val="nl-NL"/>
        </w:rPr>
      </w:pPr>
    </w:p>
    <w:p w14:paraId="73B874C2" w14:textId="6F3C5C7F" w:rsidR="00E12A42" w:rsidRDefault="00D705B2" w:rsidP="00E12A42">
      <w:pPr>
        <w:pStyle w:val="Heading2"/>
        <w:rPr>
          <w:lang w:val="nl-NL"/>
        </w:rPr>
      </w:pPr>
      <w:bookmarkStart w:id="171" w:name="_Toc86672304"/>
      <w:bookmarkStart w:id="172" w:name="_Toc86674434"/>
      <w:bookmarkStart w:id="173" w:name="_Toc86674506"/>
      <w:bookmarkStart w:id="174" w:name="_Toc86695072"/>
      <w:bookmarkStart w:id="175" w:name="_Toc86700818"/>
      <w:bookmarkStart w:id="176" w:name="_Toc86701046"/>
      <w:bookmarkStart w:id="177" w:name="_Toc88748397"/>
      <w:r>
        <w:rPr>
          <w:lang w:val="nl-NL"/>
        </w:rPr>
        <w:t>Rec</w:t>
      </w:r>
      <w:r w:rsidR="00E12A42">
        <w:rPr>
          <w:lang w:val="nl-NL"/>
        </w:rPr>
        <w:t>onstructie 3D objecten</w:t>
      </w:r>
      <w:bookmarkEnd w:id="171"/>
      <w:bookmarkEnd w:id="172"/>
      <w:bookmarkEnd w:id="173"/>
      <w:bookmarkEnd w:id="174"/>
      <w:bookmarkEnd w:id="175"/>
      <w:bookmarkEnd w:id="176"/>
      <w:bookmarkEnd w:id="177"/>
    </w:p>
    <w:p w14:paraId="3E3B7C5E" w14:textId="7AD97A52" w:rsidR="00D226E4" w:rsidRPr="005A4588" w:rsidRDefault="00F17CFA" w:rsidP="00665C73">
      <w:pPr>
        <w:pStyle w:val="BodyText"/>
        <w:rPr>
          <w:lang w:val="nl-NL"/>
        </w:rPr>
      </w:pPr>
      <w:r>
        <w:rPr>
          <w:lang w:val="nl-NL"/>
        </w:rPr>
        <w:t xml:space="preserve">De resultaten van </w:t>
      </w:r>
      <w:r w:rsidR="0022030F">
        <w:rPr>
          <w:lang w:val="nl-NL"/>
        </w:rPr>
        <w:t xml:space="preserve">het </w:t>
      </w:r>
      <w:r w:rsidR="5C79E3F5">
        <w:rPr>
          <w:lang w:val="nl-NL"/>
        </w:rPr>
        <w:t>PSR-algoritme</w:t>
      </w:r>
      <w:r>
        <w:rPr>
          <w:lang w:val="nl-NL"/>
        </w:rPr>
        <w:t xml:space="preserve"> zijn weergegeven in </w:t>
      </w:r>
      <w:r w:rsidR="0022030F">
        <w:rPr>
          <w:lang w:val="nl-NL"/>
        </w:rPr>
        <w:fldChar w:fldCharType="begin"/>
      </w:r>
      <w:r w:rsidR="0022030F">
        <w:rPr>
          <w:lang w:val="nl-NL"/>
        </w:rPr>
        <w:instrText xml:space="preserve"> REF _Ref86694851 \h </w:instrText>
      </w:r>
      <w:r w:rsidR="0022030F">
        <w:rPr>
          <w:lang w:val="nl-NL"/>
        </w:rPr>
      </w:r>
      <w:r w:rsidR="0022030F">
        <w:rPr>
          <w:lang w:val="nl-NL"/>
        </w:rPr>
        <w:fldChar w:fldCharType="separate"/>
      </w:r>
      <w:r w:rsidR="0069560E" w:rsidRPr="005A4588">
        <w:rPr>
          <w:lang w:val="nl-NL"/>
        </w:rPr>
        <w:t xml:space="preserve">Figuur </w:t>
      </w:r>
      <w:r w:rsidR="0069560E">
        <w:rPr>
          <w:noProof/>
          <w:lang w:val="nl-NL"/>
        </w:rPr>
        <w:t>12</w:t>
      </w:r>
      <w:r w:rsidR="0022030F">
        <w:rPr>
          <w:lang w:val="nl-NL"/>
        </w:rPr>
        <w:fldChar w:fldCharType="end"/>
      </w:r>
      <w:r w:rsidR="00761529">
        <w:rPr>
          <w:lang w:val="nl-NL"/>
        </w:rPr>
        <w:t xml:space="preserve">. Hierin is zichtbaar dat niet elk stuk van de puntenwolk </w:t>
      </w:r>
      <w:r w:rsidR="00B60FE7">
        <w:rPr>
          <w:lang w:val="nl-NL"/>
        </w:rPr>
        <w:t xml:space="preserve">leidt tot een </w:t>
      </w:r>
      <w:r w:rsidR="008D6A14">
        <w:rPr>
          <w:lang w:val="nl-NL"/>
        </w:rPr>
        <w:t>3D object</w:t>
      </w:r>
      <w:r w:rsidR="00B60FE7">
        <w:rPr>
          <w:lang w:val="nl-NL"/>
        </w:rPr>
        <w:t xml:space="preserve"> als er geen sluitend geheel kan worden</w:t>
      </w:r>
      <w:r w:rsidR="008D6A14">
        <w:rPr>
          <w:lang w:val="nl-NL"/>
        </w:rPr>
        <w:t xml:space="preserve"> gevonden</w:t>
      </w:r>
      <w:r w:rsidR="00B60FE7">
        <w:rPr>
          <w:lang w:val="nl-NL"/>
        </w:rPr>
        <w:t xml:space="preserve">. Dit klopt in het geval van de stukken aan de randen maar daardoor wordt ook niet het trappenhuis gevonden. </w:t>
      </w:r>
    </w:p>
    <w:commentRangeStart w:id="178"/>
    <w:p w14:paraId="5BB4FADA" w14:textId="27B014C4" w:rsidR="005A4588" w:rsidRDefault="005A4588" w:rsidP="005A4588">
      <w:pPr>
        <w:pStyle w:val="BodyText"/>
        <w:keepNext/>
      </w:pPr>
      <w:r>
        <w:rPr>
          <w:noProof/>
          <w:lang w:val="nl-NL" w:eastAsia="nl-NL"/>
        </w:rPr>
        <mc:AlternateContent>
          <mc:Choice Requires="wpg">
            <w:drawing>
              <wp:inline distT="0" distB="0" distL="0" distR="0" wp14:anchorId="66F6333D" wp14:editId="4BDBECD3">
                <wp:extent cx="6073140" cy="2705100"/>
                <wp:effectExtent l="0" t="0" r="3810" b="0"/>
                <wp:docPr id="70" name="Group 70"/>
                <wp:cNvGraphicFramePr/>
                <a:graphic xmlns:a="http://schemas.openxmlformats.org/drawingml/2006/main">
                  <a:graphicData uri="http://schemas.microsoft.com/office/word/2010/wordprocessingGroup">
                    <wpg:wgp>
                      <wpg:cNvGrpSpPr/>
                      <wpg:grpSpPr>
                        <a:xfrm>
                          <a:off x="0" y="0"/>
                          <a:ext cx="6073140" cy="2705100"/>
                          <a:chOff x="0" y="0"/>
                          <a:chExt cx="6156325" cy="2674620"/>
                        </a:xfrm>
                      </wpg:grpSpPr>
                      <pic:pic xmlns:pic="http://schemas.openxmlformats.org/drawingml/2006/picture">
                        <pic:nvPicPr>
                          <pic:cNvPr id="69" name="Picture 69"/>
                          <pic:cNvPicPr>
                            <a:picLocks noChangeAspect="1"/>
                          </pic:cNvPicPr>
                        </pic:nvPicPr>
                        <pic:blipFill rotWithShape="1">
                          <a:blip r:embed="rId67" cstate="print">
                            <a:extLst>
                              <a:ext uri="{28A0092B-C50C-407E-A947-70E740481C1C}">
                                <a14:useLocalDpi xmlns:a14="http://schemas.microsoft.com/office/drawing/2010/main" val="0"/>
                              </a:ext>
                            </a:extLst>
                          </a:blip>
                          <a:srcRect l="4038" r="8485"/>
                          <a:stretch/>
                        </pic:blipFill>
                        <pic:spPr bwMode="auto">
                          <a:xfrm>
                            <a:off x="3337560" y="0"/>
                            <a:ext cx="2818765" cy="26746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68" cstate="print">
                            <a:extLst>
                              <a:ext uri="{28A0092B-C50C-407E-A947-70E740481C1C}">
                                <a14:useLocalDpi xmlns:a14="http://schemas.microsoft.com/office/drawing/2010/main" val="0"/>
                              </a:ext>
                            </a:extLst>
                          </a:blip>
                          <a:srcRect l="4053" r="10377"/>
                          <a:stretch/>
                        </pic:blipFill>
                        <pic:spPr bwMode="auto">
                          <a:xfrm>
                            <a:off x="0" y="0"/>
                            <a:ext cx="2895600" cy="266700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395CBE2E">
              <v:group id="Group 70" style="width:478.2pt;height:213pt;mso-position-horizontal-relative:char;mso-position-vertical-relative:line" coordsize="61563,26746" o:spid="_x0000_s1026" w14:anchorId="60ECAC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">
                <v:shape id="Picture 69" style="position:absolute;left:33375;width:28188;height:2674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">
                  <v:imagedata cropleft="2646f" cropright="5561f" o:title="" r:id="rId69"/>
                  <v:path arrowok="t"/>
                </v:shape>
                <v:shape id="Picture 6" style="position:absolute;width:28956;height:2667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">
                  <v:imagedata cropleft="2656f" cropright="6801f" o:title="" r:id="rId70"/>
                  <v:path arrowok="t"/>
                </v:shape>
                <w10:anchorlock/>
              </v:group>
            </w:pict>
          </mc:Fallback>
        </mc:AlternateContent>
      </w:r>
      <w:commentRangeEnd w:id="178"/>
      <w:r w:rsidR="00C07800">
        <w:rPr>
          <w:rStyle w:val="CommentReference"/>
        </w:rPr>
        <w:commentReference w:id="178"/>
      </w:r>
    </w:p>
    <w:p w14:paraId="577723AC" w14:textId="0C42CD2A" w:rsidR="00D226E4" w:rsidRPr="00D226E4" w:rsidRDefault="005A4588" w:rsidP="00A20C3A">
      <w:pPr>
        <w:pStyle w:val="Caption"/>
        <w:rPr>
          <w:lang w:val="nl-NL"/>
        </w:rPr>
      </w:pPr>
      <w:bookmarkStart w:id="179" w:name="_Ref86694851"/>
      <w:r w:rsidRPr="005A4588">
        <w:rPr>
          <w:lang w:val="nl-NL"/>
        </w:rPr>
        <w:t xml:space="preserve">Figuur </w:t>
      </w:r>
      <w:r>
        <w:fldChar w:fldCharType="begin"/>
      </w:r>
      <w:r w:rsidRPr="005A4588">
        <w:rPr>
          <w:lang w:val="nl-NL"/>
        </w:rPr>
        <w:instrText xml:space="preserve"> SEQ Figuur \* ARABIC </w:instrText>
      </w:r>
      <w:r>
        <w:fldChar w:fldCharType="separate"/>
      </w:r>
      <w:r w:rsidR="00A06581">
        <w:rPr>
          <w:noProof/>
          <w:lang w:val="nl-NL"/>
        </w:rPr>
        <w:t>12</w:t>
      </w:r>
      <w:r>
        <w:fldChar w:fldCharType="end"/>
      </w:r>
      <w:bookmarkEnd w:id="179"/>
      <w:r w:rsidRPr="005A4588">
        <w:rPr>
          <w:lang w:val="nl-NL"/>
        </w:rPr>
        <w:t xml:space="preserve">: Resultaat </w:t>
      </w:r>
      <w:r w:rsidR="00A20C3A">
        <w:rPr>
          <w:lang w:val="nl-NL"/>
        </w:rPr>
        <w:t xml:space="preserve">voor puntenwolk </w:t>
      </w:r>
      <w:r w:rsidR="00A20C3A" w:rsidRPr="008E3C48">
        <w:rPr>
          <w:lang w:val="nl-NL"/>
        </w:rPr>
        <w:t>cl24124f1a_alpierson-1.las</w:t>
      </w:r>
      <w:r w:rsidR="00A20C3A" w:rsidRPr="005A4588">
        <w:rPr>
          <w:lang w:val="nl-NL"/>
        </w:rPr>
        <w:t xml:space="preserve"> </w:t>
      </w:r>
      <w:r w:rsidRPr="005A4588">
        <w:rPr>
          <w:lang w:val="nl-NL"/>
        </w:rPr>
        <w:t xml:space="preserve">van </w:t>
      </w:r>
      <w:r w:rsidR="0022030F">
        <w:rPr>
          <w:lang w:val="nl-NL"/>
        </w:rPr>
        <w:t>het CGAL PSR algoritme</w:t>
      </w:r>
      <w:r w:rsidRPr="005A4588">
        <w:rPr>
          <w:lang w:val="nl-NL"/>
        </w:rPr>
        <w:t xml:space="preserve"> </w:t>
      </w:r>
      <w:r w:rsidR="00A20C3A">
        <w:rPr>
          <w:lang w:val="nl-NL"/>
        </w:rPr>
        <w:t>voor alle kamers</w:t>
      </w:r>
      <w:r w:rsidRPr="005A4588">
        <w:rPr>
          <w:lang w:val="nl-NL"/>
        </w:rPr>
        <w:t xml:space="preserve">. </w:t>
      </w:r>
      <w:r w:rsidRPr="000F76F6">
        <w:rPr>
          <w:lang w:val="nl-NL"/>
        </w:rPr>
        <w:t>Rechts zijn handmatig de kleuren gevisualiseerd.</w:t>
      </w:r>
    </w:p>
    <w:p w14:paraId="4B4BD492" w14:textId="5C98A9AA" w:rsidR="00E12A42" w:rsidRDefault="00E12A42" w:rsidP="00E12A42">
      <w:pPr>
        <w:pStyle w:val="Heading2"/>
        <w:rPr>
          <w:lang w:val="nl-NL"/>
        </w:rPr>
      </w:pPr>
      <w:bookmarkStart w:id="180" w:name="_Toc86672305"/>
      <w:bookmarkStart w:id="181" w:name="_Toc86674435"/>
      <w:bookmarkStart w:id="182" w:name="_Toc86674507"/>
      <w:bookmarkStart w:id="183" w:name="_Toc86695073"/>
      <w:bookmarkStart w:id="184" w:name="_Toc86700819"/>
      <w:bookmarkStart w:id="185" w:name="_Toc86701047"/>
      <w:bookmarkStart w:id="186" w:name="_Toc88748398"/>
      <w:r>
        <w:rPr>
          <w:lang w:val="nl-NL"/>
        </w:rPr>
        <w:t>Berekenen oppervlaktes en volumes</w:t>
      </w:r>
      <w:bookmarkEnd w:id="180"/>
      <w:bookmarkEnd w:id="181"/>
      <w:bookmarkEnd w:id="182"/>
      <w:bookmarkEnd w:id="183"/>
      <w:bookmarkEnd w:id="184"/>
      <w:bookmarkEnd w:id="185"/>
      <w:bookmarkEnd w:id="186"/>
    </w:p>
    <w:p w14:paraId="67B1D478" w14:textId="4323A369" w:rsidR="00D226E4" w:rsidRPr="00D226E4" w:rsidRDefault="00D44239" w:rsidP="00D226E4">
      <w:pPr>
        <w:pStyle w:val="BodyText"/>
        <w:rPr>
          <w:lang w:val="nl-NL"/>
        </w:rPr>
      </w:pPr>
      <w:r>
        <w:rPr>
          <w:lang w:val="nl-NL"/>
        </w:rPr>
        <w:t xml:space="preserve">In </w:t>
      </w:r>
      <w:r>
        <w:rPr>
          <w:lang w:val="nl-NL"/>
        </w:rPr>
        <w:fldChar w:fldCharType="begin"/>
      </w:r>
      <w:r>
        <w:rPr>
          <w:lang w:val="nl-NL"/>
        </w:rPr>
        <w:instrText xml:space="preserve"> REF _Ref86671611 \h </w:instrText>
      </w:r>
      <w:r>
        <w:rPr>
          <w:lang w:val="nl-NL"/>
        </w:rPr>
      </w:r>
      <w:r>
        <w:rPr>
          <w:lang w:val="nl-NL"/>
        </w:rPr>
        <w:fldChar w:fldCharType="separate"/>
      </w:r>
      <w:r w:rsidR="0069560E" w:rsidRPr="006115A7">
        <w:rPr>
          <w:lang w:val="nl-NL"/>
        </w:rPr>
        <w:t xml:space="preserve">Figuur </w:t>
      </w:r>
      <w:r w:rsidR="0069560E">
        <w:rPr>
          <w:noProof/>
          <w:lang w:val="nl-NL"/>
        </w:rPr>
        <w:t>13</w:t>
      </w:r>
      <w:r>
        <w:rPr>
          <w:lang w:val="nl-NL"/>
        </w:rPr>
        <w:fldChar w:fldCharType="end"/>
      </w:r>
      <w:r>
        <w:rPr>
          <w:lang w:val="nl-NL"/>
        </w:rPr>
        <w:t xml:space="preserve"> is weergegeven hoe de norma</w:t>
      </w:r>
      <w:r w:rsidR="007D1F74">
        <w:rPr>
          <w:lang w:val="nl-NL"/>
        </w:rPr>
        <w:t>al vectoren</w:t>
      </w:r>
      <w:r>
        <w:rPr>
          <w:lang w:val="nl-NL"/>
        </w:rPr>
        <w:t xml:space="preserve"> eruit zien van de 3D objecten als dez</w:t>
      </w:r>
      <w:r w:rsidR="00D16477">
        <w:rPr>
          <w:lang w:val="nl-NL"/>
        </w:rPr>
        <w:t>e gerepareerd en</w:t>
      </w:r>
      <w:r>
        <w:rPr>
          <w:lang w:val="nl-NL"/>
        </w:rPr>
        <w:t xml:space="preserve"> </w:t>
      </w:r>
      <w:r w:rsidR="0070701A">
        <w:rPr>
          <w:lang w:val="nl-NL"/>
        </w:rPr>
        <w:t>opnieuw berekend</w:t>
      </w:r>
      <w:r>
        <w:rPr>
          <w:lang w:val="nl-NL"/>
        </w:rPr>
        <w:t xml:space="preserve"> zijn</w:t>
      </w:r>
      <w:r w:rsidR="00D16477">
        <w:rPr>
          <w:lang w:val="nl-NL"/>
        </w:rPr>
        <w:t xml:space="preserve">. </w:t>
      </w:r>
      <w:r w:rsidR="003E5BCE">
        <w:rPr>
          <w:lang w:val="nl-NL"/>
        </w:rPr>
        <w:t>De normalen zijn gevisualiseerd als blauwe lijnen en geven de richting aan van de vlakken.</w:t>
      </w:r>
    </w:p>
    <w:commentRangeStart w:id="187"/>
    <w:p w14:paraId="25C407A0" w14:textId="344003BA" w:rsidR="00D226E4" w:rsidRDefault="00D226E4" w:rsidP="00D226E4">
      <w:pPr>
        <w:pStyle w:val="BodyText"/>
        <w:keepNext/>
      </w:pPr>
      <w:r>
        <w:rPr>
          <w:noProof/>
          <w:lang w:val="nl-NL" w:eastAsia="nl-NL"/>
        </w:rPr>
        <mc:AlternateContent>
          <mc:Choice Requires="wpg">
            <w:drawing>
              <wp:inline distT="0" distB="0" distL="0" distR="0" wp14:anchorId="3462CEAA" wp14:editId="4F194965">
                <wp:extent cx="5943600" cy="2750820"/>
                <wp:effectExtent l="0" t="0" r="0" b="0"/>
                <wp:docPr id="11" name="Group 11"/>
                <wp:cNvGraphicFramePr/>
                <a:graphic xmlns:a="http://schemas.openxmlformats.org/drawingml/2006/main">
                  <a:graphicData uri="http://schemas.microsoft.com/office/word/2010/wordprocessingGroup">
                    <wpg:wgp>
                      <wpg:cNvGrpSpPr/>
                      <wpg:grpSpPr>
                        <a:xfrm>
                          <a:off x="0" y="0"/>
                          <a:ext cx="5943600" cy="2750820"/>
                          <a:chOff x="0" y="0"/>
                          <a:chExt cx="6446520" cy="3002280"/>
                        </a:xfrm>
                      </wpg:grpSpPr>
                      <pic:pic xmlns:pic="http://schemas.openxmlformats.org/drawingml/2006/picture">
                        <pic:nvPicPr>
                          <pic:cNvPr id="9" name="Picture 9"/>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383280" y="0"/>
                            <a:ext cx="3063240" cy="3002280"/>
                          </a:xfrm>
                          <a:prstGeom prst="rect">
                            <a:avLst/>
                          </a:prstGeom>
                        </pic:spPr>
                      </pic:pic>
                      <pic:pic xmlns:pic="http://schemas.openxmlformats.org/drawingml/2006/picture">
                        <pic:nvPicPr>
                          <pic:cNvPr id="10" name="Picture 1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563880"/>
                            <a:ext cx="3276600" cy="2023745"/>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07EB3E41">
              <v:group id="Group 11" style="width:468pt;height:216.6pt;mso-position-horizontal-relative:char;mso-position-vertical-relative:line" coordsize="64465,30022" o:spid="_x0000_s1026" w14:anchorId="2BAC4CD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">
                <v:shape id="Picture 9" style="position:absolute;left:33832;width:30633;height:3002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">
                  <v:imagedata o:title="" r:id="rId73"/>
                  <v:path arrowok="t"/>
                </v:shape>
                <v:shape id="Picture 10" style="position:absolute;top:5638;width:32766;height:2023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">
                  <v:imagedata o:title="" r:id="rId74"/>
                  <v:path arrowok="t"/>
                </v:shape>
                <w10:anchorlock/>
              </v:group>
            </w:pict>
          </mc:Fallback>
        </mc:AlternateContent>
      </w:r>
      <w:commentRangeEnd w:id="187"/>
      <w:r w:rsidR="00C25F34">
        <w:rPr>
          <w:rStyle w:val="CommentReference"/>
        </w:rPr>
        <w:commentReference w:id="187"/>
      </w:r>
    </w:p>
    <w:p w14:paraId="6CCF5BDE" w14:textId="4E359683" w:rsidR="00D226E4" w:rsidRDefault="00D226E4" w:rsidP="00D226E4">
      <w:pPr>
        <w:pStyle w:val="Caption"/>
        <w:rPr>
          <w:lang w:val="nl-NL"/>
        </w:rPr>
      </w:pPr>
      <w:bookmarkStart w:id="188" w:name="_Ref86671611"/>
      <w:r w:rsidRPr="006115A7">
        <w:rPr>
          <w:lang w:val="nl-NL"/>
        </w:rPr>
        <w:t xml:space="preserve">Figuur </w:t>
      </w:r>
      <w:r>
        <w:fldChar w:fldCharType="begin"/>
      </w:r>
      <w:r w:rsidRPr="006115A7">
        <w:rPr>
          <w:lang w:val="nl-NL"/>
        </w:rPr>
        <w:instrText xml:space="preserve"> SEQ Figuur \* ARABIC </w:instrText>
      </w:r>
      <w:r>
        <w:fldChar w:fldCharType="separate"/>
      </w:r>
      <w:r w:rsidR="00A06581">
        <w:rPr>
          <w:noProof/>
          <w:lang w:val="nl-NL"/>
        </w:rPr>
        <w:t>13</w:t>
      </w:r>
      <w:r>
        <w:fldChar w:fldCharType="end"/>
      </w:r>
      <w:bookmarkEnd w:id="188"/>
      <w:r w:rsidR="00D94C74">
        <w:rPr>
          <w:lang w:val="nl-NL"/>
        </w:rPr>
        <w:t>: De n</w:t>
      </w:r>
      <w:r w:rsidRPr="006115A7">
        <w:rPr>
          <w:lang w:val="nl-NL"/>
        </w:rPr>
        <w:t>orma</w:t>
      </w:r>
      <w:r w:rsidR="007D1F74">
        <w:rPr>
          <w:lang w:val="nl-NL"/>
        </w:rPr>
        <w:t>alvectoren</w:t>
      </w:r>
      <w:r w:rsidR="003047D6">
        <w:rPr>
          <w:lang w:val="nl-NL"/>
        </w:rPr>
        <w:t xml:space="preserve"> (in blauw)</w:t>
      </w:r>
      <w:r w:rsidRPr="006115A7">
        <w:rPr>
          <w:lang w:val="nl-NL"/>
        </w:rPr>
        <w:t xml:space="preserve"> </w:t>
      </w:r>
      <w:r w:rsidR="00D94C74">
        <w:rPr>
          <w:lang w:val="nl-NL"/>
        </w:rPr>
        <w:t xml:space="preserve">zijn </w:t>
      </w:r>
      <w:r w:rsidRPr="006115A7">
        <w:rPr>
          <w:lang w:val="nl-NL"/>
        </w:rPr>
        <w:t>zichtbaar op</w:t>
      </w:r>
      <w:r w:rsidR="00D94C74">
        <w:rPr>
          <w:lang w:val="nl-NL"/>
        </w:rPr>
        <w:t xml:space="preserve"> de</w:t>
      </w:r>
      <w:r w:rsidRPr="006115A7">
        <w:rPr>
          <w:lang w:val="nl-NL"/>
        </w:rPr>
        <w:t xml:space="preserve"> gerepareerde meshes</w:t>
      </w:r>
      <w:r w:rsidR="00EC7930">
        <w:rPr>
          <w:lang w:val="nl-NL"/>
        </w:rPr>
        <w:t xml:space="preserve"> </w:t>
      </w:r>
      <w:r w:rsidR="00D94C74">
        <w:rPr>
          <w:lang w:val="nl-NL"/>
        </w:rPr>
        <w:t xml:space="preserve">van puntenwolk </w:t>
      </w:r>
      <w:r w:rsidR="00D94C74" w:rsidRPr="00D94C74">
        <w:rPr>
          <w:lang w:val="nl-NL"/>
        </w:rPr>
        <w:t>cl24124f1a_alpierson-1.las.</w:t>
      </w:r>
      <w:r w:rsidR="00D94C74">
        <w:rPr>
          <w:i w:val="0"/>
          <w:lang w:val="nl-NL"/>
        </w:rPr>
        <w:t xml:space="preserve"> </w:t>
      </w:r>
    </w:p>
    <w:p w14:paraId="67C95CA1" w14:textId="73BA697F" w:rsidR="00D16477" w:rsidRDefault="00D16477" w:rsidP="00D16477">
      <w:pPr>
        <w:rPr>
          <w:lang w:val="nl-NL"/>
        </w:rPr>
      </w:pPr>
      <w:r>
        <w:rPr>
          <w:lang w:val="nl-NL"/>
        </w:rPr>
        <w:t xml:space="preserve">De </w:t>
      </w:r>
      <w:r w:rsidR="008326EC">
        <w:rPr>
          <w:lang w:val="nl-NL"/>
        </w:rPr>
        <w:t>vloervlakken worden bepaald door de vlakken te selecteren die voldoen aan een normaalvector</w:t>
      </w:r>
      <w:r>
        <w:rPr>
          <w:lang w:val="nl-NL"/>
        </w:rPr>
        <w:t xml:space="preserve"> die naar beneden </w:t>
      </w:r>
      <w:r w:rsidR="008326EC">
        <w:rPr>
          <w:lang w:val="nl-NL"/>
        </w:rPr>
        <w:t>wijst.</w:t>
      </w:r>
      <w:r>
        <w:rPr>
          <w:lang w:val="nl-NL"/>
        </w:rPr>
        <w:t xml:space="preserve"> </w:t>
      </w:r>
      <w:r w:rsidR="008326EC">
        <w:rPr>
          <w:lang w:val="nl-NL"/>
        </w:rPr>
        <w:t xml:space="preserve">Deze vlakken zijn namelijk aan de onderkant van </w:t>
      </w:r>
      <w:r>
        <w:rPr>
          <w:lang w:val="nl-NL"/>
        </w:rPr>
        <w:t xml:space="preserve">het </w:t>
      </w:r>
      <w:r w:rsidR="008326EC">
        <w:rPr>
          <w:lang w:val="nl-NL"/>
        </w:rPr>
        <w:t>3D object.</w:t>
      </w:r>
      <w:r>
        <w:rPr>
          <w:lang w:val="nl-NL"/>
        </w:rPr>
        <w:t xml:space="preserve"> Het resultaat daarvan is weergegeven in </w:t>
      </w:r>
      <w:r>
        <w:rPr>
          <w:lang w:val="nl-NL"/>
        </w:rPr>
        <w:fldChar w:fldCharType="begin"/>
      </w:r>
      <w:r>
        <w:rPr>
          <w:lang w:val="nl-NL"/>
        </w:rPr>
        <w:instrText xml:space="preserve"> REF _Ref86671761 \h </w:instrText>
      </w:r>
      <w:r>
        <w:rPr>
          <w:lang w:val="nl-NL"/>
        </w:rPr>
      </w:r>
      <w:r>
        <w:rPr>
          <w:lang w:val="nl-NL"/>
        </w:rPr>
        <w:fldChar w:fldCharType="separate"/>
      </w:r>
      <w:r w:rsidR="0069560E" w:rsidRPr="006115A7">
        <w:rPr>
          <w:lang w:val="nl-NL"/>
        </w:rPr>
        <w:t xml:space="preserve">Figuur </w:t>
      </w:r>
      <w:r w:rsidR="0069560E">
        <w:rPr>
          <w:noProof/>
          <w:lang w:val="nl-NL"/>
        </w:rPr>
        <w:t>14</w:t>
      </w:r>
      <w:r>
        <w:rPr>
          <w:lang w:val="nl-NL"/>
        </w:rPr>
        <w:fldChar w:fldCharType="end"/>
      </w:r>
      <w:r>
        <w:rPr>
          <w:lang w:val="nl-NL"/>
        </w:rPr>
        <w:t xml:space="preserve">. </w:t>
      </w:r>
      <w:r w:rsidR="008326EC">
        <w:rPr>
          <w:lang w:val="nl-NL"/>
        </w:rPr>
        <w:t xml:space="preserve">De oppervlakte van deze vlakken is daarna met behulp van </w:t>
      </w:r>
      <w:r w:rsidR="008B2F95">
        <w:rPr>
          <w:lang w:val="nl-NL"/>
        </w:rPr>
        <w:t>M</w:t>
      </w:r>
      <w:r w:rsidR="008326EC">
        <w:rPr>
          <w:lang w:val="nl-NL"/>
        </w:rPr>
        <w:t>esh</w:t>
      </w:r>
      <w:r w:rsidR="008B2F95">
        <w:rPr>
          <w:lang w:val="nl-NL"/>
        </w:rPr>
        <w:t>L</w:t>
      </w:r>
      <w:r w:rsidR="008326EC">
        <w:rPr>
          <w:lang w:val="nl-NL"/>
        </w:rPr>
        <w:t>ab berekend</w:t>
      </w:r>
      <w:r w:rsidR="003E27EE">
        <w:rPr>
          <w:lang w:val="nl-NL"/>
        </w:rPr>
        <w:t xml:space="preserve"> en </w:t>
      </w:r>
      <w:r w:rsidR="00297E63">
        <w:rPr>
          <w:lang w:val="nl-NL"/>
        </w:rPr>
        <w:t>wordt uitgeschreven een tekst bestand zoals te</w:t>
      </w:r>
      <w:r w:rsidR="003E27EE">
        <w:rPr>
          <w:lang w:val="nl-NL"/>
        </w:rPr>
        <w:t xml:space="preserve"> zien in</w:t>
      </w:r>
      <w:r w:rsidR="00297E63">
        <w:rPr>
          <w:lang w:val="nl-NL"/>
        </w:rPr>
        <w:t xml:space="preserve"> </w:t>
      </w:r>
      <w:r w:rsidR="00297E63">
        <w:rPr>
          <w:lang w:val="nl-NL"/>
        </w:rPr>
        <w:fldChar w:fldCharType="begin"/>
      </w:r>
      <w:r w:rsidR="00297E63">
        <w:rPr>
          <w:lang w:val="nl-NL"/>
        </w:rPr>
        <w:instrText xml:space="preserve"> REF _Ref86697622 \h </w:instrText>
      </w:r>
      <w:r w:rsidR="00297E63">
        <w:rPr>
          <w:lang w:val="nl-NL"/>
        </w:rPr>
      </w:r>
      <w:r w:rsidR="00297E63">
        <w:rPr>
          <w:lang w:val="nl-NL"/>
        </w:rPr>
        <w:fldChar w:fldCharType="separate"/>
      </w:r>
      <w:r w:rsidR="00297E63" w:rsidRPr="00EF60BA">
        <w:rPr>
          <w:lang w:val="nl-NL"/>
        </w:rPr>
        <w:t xml:space="preserve">Figuur </w:t>
      </w:r>
      <w:r w:rsidR="00297E63">
        <w:rPr>
          <w:noProof/>
          <w:lang w:val="nl-NL"/>
        </w:rPr>
        <w:t>15</w:t>
      </w:r>
      <w:r w:rsidR="00297E63">
        <w:rPr>
          <w:lang w:val="nl-NL"/>
        </w:rPr>
        <w:fldChar w:fldCharType="end"/>
      </w:r>
      <w:r w:rsidR="00297E63">
        <w:rPr>
          <w:lang w:val="nl-NL"/>
        </w:rPr>
        <w:t>.</w:t>
      </w:r>
      <w:r w:rsidR="003E27EE">
        <w:rPr>
          <w:lang w:val="nl-NL"/>
        </w:rPr>
        <w:t xml:space="preserve"> </w:t>
      </w:r>
    </w:p>
    <w:p w14:paraId="0504DF95" w14:textId="67690827" w:rsidR="00D226E4" w:rsidRDefault="00D226E4" w:rsidP="00D226E4">
      <w:pPr>
        <w:pStyle w:val="BodyText"/>
        <w:keepNext/>
      </w:pPr>
      <w:r>
        <w:rPr>
          <w:noProof/>
          <w:lang w:val="nl-NL" w:eastAsia="nl-NL"/>
        </w:rPr>
        <w:drawing>
          <wp:inline distT="0" distB="0" distL="0" distR="0" wp14:anchorId="685E169D" wp14:editId="1821935E">
            <wp:extent cx="3186545" cy="23677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crosoftTeams-image (3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19477" cy="2392254"/>
                    </a:xfrm>
                    <a:prstGeom prst="rect">
                      <a:avLst/>
                    </a:prstGeom>
                  </pic:spPr>
                </pic:pic>
              </a:graphicData>
            </a:graphic>
          </wp:inline>
        </w:drawing>
      </w:r>
    </w:p>
    <w:p w14:paraId="27021BD7" w14:textId="18E81FCD" w:rsidR="00D226E4" w:rsidRDefault="00D226E4" w:rsidP="00D226E4">
      <w:pPr>
        <w:pStyle w:val="Caption"/>
        <w:rPr>
          <w:lang w:val="nl-NL"/>
        </w:rPr>
      </w:pPr>
      <w:bookmarkStart w:id="189" w:name="_Ref86671761"/>
      <w:r w:rsidRPr="006115A7">
        <w:rPr>
          <w:lang w:val="nl-NL"/>
        </w:rPr>
        <w:t xml:space="preserve">Figuur </w:t>
      </w:r>
      <w:r>
        <w:fldChar w:fldCharType="begin"/>
      </w:r>
      <w:r w:rsidRPr="006115A7">
        <w:rPr>
          <w:lang w:val="nl-NL"/>
        </w:rPr>
        <w:instrText xml:space="preserve"> SEQ Figuur \* ARABIC </w:instrText>
      </w:r>
      <w:r>
        <w:fldChar w:fldCharType="separate"/>
      </w:r>
      <w:r w:rsidR="00A06581">
        <w:rPr>
          <w:noProof/>
          <w:lang w:val="nl-NL"/>
        </w:rPr>
        <w:t>14</w:t>
      </w:r>
      <w:r>
        <w:fldChar w:fldCharType="end"/>
      </w:r>
      <w:bookmarkEnd w:id="189"/>
      <w:r w:rsidRPr="006115A7">
        <w:rPr>
          <w:lang w:val="nl-NL"/>
        </w:rPr>
        <w:t xml:space="preserve">: Vloeroppervlak selectie van vlakken met </w:t>
      </w:r>
      <w:r w:rsidR="00EF60BA">
        <w:rPr>
          <w:lang w:val="nl-NL"/>
        </w:rPr>
        <w:t>normaal</w:t>
      </w:r>
      <w:r w:rsidRPr="006115A7">
        <w:rPr>
          <w:lang w:val="nl-NL"/>
        </w:rPr>
        <w:t xml:space="preserve"> naar beneden</w:t>
      </w:r>
      <w:r w:rsidR="00EF60BA">
        <w:rPr>
          <w:lang w:val="nl-NL"/>
        </w:rPr>
        <w:t xml:space="preserve"> van puntenwolk </w:t>
      </w:r>
      <w:r w:rsidR="00EF60BA" w:rsidRPr="00D94C74">
        <w:rPr>
          <w:lang w:val="nl-NL"/>
        </w:rPr>
        <w:t>cl24124f1a_alpierson-1.las</w:t>
      </w:r>
      <w:r w:rsidR="00EF60BA">
        <w:rPr>
          <w:lang w:val="nl-NL"/>
        </w:rPr>
        <w:t xml:space="preserve">. </w:t>
      </w:r>
    </w:p>
    <w:p w14:paraId="0433D9C9" w14:textId="77777777" w:rsidR="007F5FB9" w:rsidRDefault="007F5FB9" w:rsidP="007F5FB9">
      <w:pPr>
        <w:keepNext/>
      </w:pPr>
      <w:r>
        <w:rPr>
          <w:noProof/>
          <w:lang w:val="nl-NL" w:eastAsia="nl-NL"/>
        </w:rPr>
        <w:drawing>
          <wp:inline distT="0" distB="0" distL="0" distR="0" wp14:anchorId="1DCED8B3" wp14:editId="5B1F314C">
            <wp:extent cx="6264910" cy="12769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64910" cy="1276985"/>
                    </a:xfrm>
                    <a:prstGeom prst="rect">
                      <a:avLst/>
                    </a:prstGeom>
                  </pic:spPr>
                </pic:pic>
              </a:graphicData>
            </a:graphic>
          </wp:inline>
        </w:drawing>
      </w:r>
    </w:p>
    <w:p w14:paraId="642503E5" w14:textId="25A61BA9" w:rsidR="007F5FB9" w:rsidRDefault="007F5FB9" w:rsidP="007F5FB9">
      <w:pPr>
        <w:pStyle w:val="Caption"/>
        <w:rPr>
          <w:lang w:val="nl-NL"/>
        </w:rPr>
      </w:pPr>
      <w:bookmarkStart w:id="190" w:name="_Ref86697622"/>
      <w:r w:rsidRPr="00EF60BA">
        <w:rPr>
          <w:lang w:val="nl-NL"/>
        </w:rPr>
        <w:t xml:space="preserve">Figuur </w:t>
      </w:r>
      <w:r>
        <w:fldChar w:fldCharType="begin"/>
      </w:r>
      <w:r w:rsidRPr="00EF60BA">
        <w:rPr>
          <w:lang w:val="nl-NL"/>
        </w:rPr>
        <w:instrText xml:space="preserve"> SEQ Figuur \* ARABIC </w:instrText>
      </w:r>
      <w:r>
        <w:fldChar w:fldCharType="separate"/>
      </w:r>
      <w:r w:rsidR="00A06581">
        <w:rPr>
          <w:noProof/>
          <w:lang w:val="nl-NL"/>
        </w:rPr>
        <w:t>15</w:t>
      </w:r>
      <w:r>
        <w:fldChar w:fldCharType="end"/>
      </w:r>
      <w:bookmarkEnd w:id="190"/>
      <w:r w:rsidRPr="00EF60BA">
        <w:rPr>
          <w:lang w:val="nl-NL"/>
        </w:rPr>
        <w:t xml:space="preserve">: Resultaten meetwaardes in </w:t>
      </w:r>
      <w:r w:rsidR="00126F01">
        <w:rPr>
          <w:lang w:val="nl-NL"/>
        </w:rPr>
        <w:t>tekst</w:t>
      </w:r>
      <w:r w:rsidRPr="00EF60BA">
        <w:rPr>
          <w:lang w:val="nl-NL"/>
        </w:rPr>
        <w:t>bestand</w:t>
      </w:r>
      <w:r w:rsidR="00EF60BA" w:rsidRPr="00EF60BA">
        <w:rPr>
          <w:lang w:val="nl-NL"/>
        </w:rPr>
        <w:t xml:space="preserve"> voor </w:t>
      </w:r>
      <w:r w:rsidR="00EF60BA">
        <w:rPr>
          <w:lang w:val="nl-NL"/>
        </w:rPr>
        <w:t xml:space="preserve">puntenwolk </w:t>
      </w:r>
      <w:r w:rsidR="00EF60BA" w:rsidRPr="00D94C74">
        <w:rPr>
          <w:lang w:val="nl-NL"/>
        </w:rPr>
        <w:t>cl24124f1a_alpierson-1.las</w:t>
      </w:r>
      <w:r w:rsidR="00EF60BA">
        <w:rPr>
          <w:lang w:val="nl-NL"/>
        </w:rPr>
        <w:t xml:space="preserve">. </w:t>
      </w:r>
    </w:p>
    <w:p w14:paraId="1DEB9A60" w14:textId="7C194D01" w:rsidR="003047D6" w:rsidRPr="003047D6" w:rsidRDefault="003047D6" w:rsidP="003047D6">
      <w:pPr>
        <w:rPr>
          <w:lang w:val="nl-NL"/>
        </w:rPr>
      </w:pPr>
      <w:r>
        <w:rPr>
          <w:lang w:val="nl-NL"/>
        </w:rPr>
        <w:t xml:space="preserve">Tenslotte worden de verschillende obj files als één bestand aan elkaar geplakt zodat deze in één keer gevisualiseerd kan worden. </w:t>
      </w:r>
    </w:p>
    <w:p w14:paraId="6BBCAA2F" w14:textId="5B97EDFD" w:rsidR="0004262D" w:rsidRDefault="000A4693" w:rsidP="000A4693">
      <w:pPr>
        <w:pStyle w:val="Heading2"/>
        <w:rPr>
          <w:lang w:val="nl-NL"/>
        </w:rPr>
      </w:pPr>
      <w:bookmarkStart w:id="191" w:name="_Toc88748399"/>
      <w:bookmarkStart w:id="192" w:name="_Ref86667251"/>
      <w:bookmarkStart w:id="193" w:name="_Toc86672306"/>
      <w:bookmarkStart w:id="194" w:name="_Toc86674436"/>
      <w:bookmarkStart w:id="195" w:name="_Toc86674508"/>
      <w:bookmarkStart w:id="196" w:name="_Toc86695074"/>
      <w:r>
        <w:rPr>
          <w:lang w:val="nl-NL"/>
        </w:rPr>
        <w:t>Oppervlakte vergelijking met BIM</w:t>
      </w:r>
      <w:bookmarkEnd w:id="191"/>
    </w:p>
    <w:p w14:paraId="6E91DDDF" w14:textId="747E8542" w:rsidR="003047D6" w:rsidRPr="003047D6" w:rsidRDefault="003047D6" w:rsidP="003047D6">
      <w:pPr>
        <w:pStyle w:val="BodyText"/>
        <w:rPr>
          <w:lang w:val="nl-NL"/>
        </w:rPr>
      </w:pPr>
      <w:r>
        <w:rPr>
          <w:lang w:val="nl-NL"/>
        </w:rPr>
        <w:t>Om enig inzicht te krijgen in de kwaliteit van het resultaat van de voorbeeld puntenwolk,</w:t>
      </w:r>
      <w:r w:rsidR="003E27EE">
        <w:rPr>
          <w:lang w:val="nl-NL"/>
        </w:rPr>
        <w:t xml:space="preserve"> worden </w:t>
      </w:r>
      <w:r>
        <w:rPr>
          <w:lang w:val="nl-NL"/>
        </w:rPr>
        <w:t xml:space="preserve"> de oppervlakte waardes </w:t>
      </w:r>
      <w:r w:rsidR="003E27EE">
        <w:rPr>
          <w:lang w:val="nl-NL"/>
        </w:rPr>
        <w:t xml:space="preserve">vergeleken </w:t>
      </w:r>
      <w:r>
        <w:rPr>
          <w:lang w:val="nl-NL"/>
        </w:rPr>
        <w:t xml:space="preserve">met die vanuit de BIM. </w:t>
      </w:r>
    </w:p>
    <w:p w14:paraId="3B92CB07" w14:textId="77777777" w:rsidR="003047D6" w:rsidRDefault="003047D6" w:rsidP="003047D6">
      <w:pPr>
        <w:pStyle w:val="BodyText"/>
        <w:keepNext/>
      </w:pPr>
      <w:r w:rsidRPr="003047D6">
        <w:rPr>
          <w:lang w:val="nl-NL"/>
        </w:rPr>
        <w:t xml:space="preserve"> </w:t>
      </w:r>
      <w:r>
        <w:rPr>
          <w:noProof/>
          <w:lang w:val="nl-NL" w:eastAsia="nl-NL"/>
        </w:rPr>
        <mc:AlternateContent>
          <mc:Choice Requires="wpg">
            <w:drawing>
              <wp:inline distT="0" distB="0" distL="0" distR="0" wp14:anchorId="0A96FF18" wp14:editId="39DB52A3">
                <wp:extent cx="6264910" cy="2826009"/>
                <wp:effectExtent l="0" t="0" r="2540" b="0"/>
                <wp:docPr id="90" name="Group 90"/>
                <wp:cNvGraphicFramePr/>
                <a:graphic xmlns:a="http://schemas.openxmlformats.org/drawingml/2006/main">
                  <a:graphicData uri="http://schemas.microsoft.com/office/word/2010/wordprocessingGroup">
                    <wpg:wgp>
                      <wpg:cNvGrpSpPr/>
                      <wpg:grpSpPr>
                        <a:xfrm>
                          <a:off x="0" y="0"/>
                          <a:ext cx="6264910" cy="2826009"/>
                          <a:chOff x="0" y="0"/>
                          <a:chExt cx="6406661" cy="2889885"/>
                        </a:xfrm>
                      </wpg:grpSpPr>
                      <pic:pic xmlns:pic="http://schemas.openxmlformats.org/drawingml/2006/picture">
                        <pic:nvPicPr>
                          <pic:cNvPr id="89" name="Picture 89"/>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2825261" y="0"/>
                            <a:ext cx="3581400" cy="2889885"/>
                          </a:xfrm>
                          <a:prstGeom prst="rect">
                            <a:avLst/>
                          </a:prstGeom>
                          <a:noFill/>
                          <a:ln>
                            <a:noFill/>
                          </a:ln>
                        </pic:spPr>
                      </pic:pic>
                      <pic:pic xmlns:pic="http://schemas.openxmlformats.org/drawingml/2006/picture">
                        <pic:nvPicPr>
                          <pic:cNvPr id="83" name="Picture 83" descr="C:\Users\leonoor.portengen\AppData\Local\Microsoft\Windows\INetCache\Content.MSO\EB36CC37.tmp"/>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199292"/>
                            <a:ext cx="2586990" cy="2514600"/>
                          </a:xfrm>
                          <a:prstGeom prst="rect">
                            <a:avLst/>
                          </a:prstGeom>
                          <a:noFill/>
                          <a:ln>
                            <a:noFill/>
                          </a:ln>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74AD313A">
              <v:group id="Group 90" style="width:493.3pt;height:222.5pt;mso-position-horizontal-relative:char;mso-position-vertical-relative:line" coordsize="64066,28898" o:spid="_x0000_s1026" w14:anchorId="1CBDD8AD"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">
                <v:shape id="Picture 89" style="position:absolute;left:28252;width:35814;height:2889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">
                  <v:imagedata o:title="" r:id="rId79"/>
                  <v:path arrowok="t"/>
                </v:shape>
                <v:shape id="Picture 83" style="position:absolute;top:1992;width:25869;height:2514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">
                  <v:imagedata o:title="EB36CC37" r:id="rId80"/>
                  <v:path arrowok="t"/>
                </v:shape>
                <w10:anchorlock/>
              </v:group>
            </w:pict>
          </mc:Fallback>
        </mc:AlternateContent>
      </w:r>
    </w:p>
    <w:p w14:paraId="7A362075" w14:textId="40E46A81" w:rsidR="003047D6" w:rsidRPr="003047D6" w:rsidRDefault="003047D6" w:rsidP="003047D6">
      <w:pPr>
        <w:pStyle w:val="Caption"/>
        <w:rPr>
          <w:lang w:val="nl-NL"/>
        </w:rPr>
      </w:pPr>
      <w:r w:rsidRPr="003047D6">
        <w:rPr>
          <w:lang w:val="nl-NL"/>
        </w:rPr>
        <w:t xml:space="preserve">Figuur </w:t>
      </w:r>
      <w:r>
        <w:fldChar w:fldCharType="begin"/>
      </w:r>
      <w:r w:rsidRPr="003047D6">
        <w:rPr>
          <w:lang w:val="nl-NL"/>
        </w:rPr>
        <w:instrText xml:space="preserve"> SEQ Figuur \* ARABIC </w:instrText>
      </w:r>
      <w:r>
        <w:fldChar w:fldCharType="separate"/>
      </w:r>
      <w:r w:rsidR="00A06581">
        <w:rPr>
          <w:noProof/>
          <w:lang w:val="nl-NL"/>
        </w:rPr>
        <w:t>16</w:t>
      </w:r>
      <w:r>
        <w:fldChar w:fldCharType="end"/>
      </w:r>
      <w:r w:rsidRPr="003047D6">
        <w:rPr>
          <w:lang w:val="nl-NL"/>
        </w:rPr>
        <w:t xml:space="preserve">: </w:t>
      </w:r>
      <w:r>
        <w:rPr>
          <w:lang w:val="nl-NL"/>
        </w:rPr>
        <w:t>O</w:t>
      </w:r>
      <w:r w:rsidRPr="003047D6">
        <w:rPr>
          <w:lang w:val="nl-NL"/>
        </w:rPr>
        <w:t>ppervlakte vergelijking van gereconstrueerde kamers uit de puntenwolk met BIM</w:t>
      </w:r>
    </w:p>
    <w:p w14:paraId="33ED4194" w14:textId="0248C176" w:rsidR="000A4693" w:rsidRDefault="003047D6" w:rsidP="005925A7">
      <w:pPr>
        <w:pStyle w:val="BodyText"/>
        <w:tabs>
          <w:tab w:val="left" w:pos="5114"/>
        </w:tabs>
        <w:rPr>
          <w:lang w:val="nl-NL"/>
        </w:rPr>
      </w:pPr>
      <w:r>
        <w:rPr>
          <w:lang w:val="nl-NL"/>
        </w:rPr>
        <w:t>In onderstaande tabel is dit kwantitatief weergeven. Hieraan moet opgemerkt worden dat kamer 4 en 5 in de BIM één kamer is van 44.62 m</w:t>
      </w:r>
      <w:r>
        <w:rPr>
          <w:vertAlign w:val="superscript"/>
          <w:lang w:val="nl-NL"/>
        </w:rPr>
        <w:t>2</w:t>
      </w:r>
      <w:r>
        <w:rPr>
          <w:lang w:val="nl-NL"/>
        </w:rPr>
        <w:t xml:space="preserve">. </w:t>
      </w:r>
      <w:r w:rsidR="005925A7">
        <w:rPr>
          <w:lang w:val="nl-NL"/>
        </w:rPr>
        <w:t>Daarom is handmatig opgemeten dat kamer 5 circa 4 bij 5 meter groot is en dus 20 m</w:t>
      </w:r>
      <w:r w:rsidR="005925A7">
        <w:rPr>
          <w:vertAlign w:val="superscript"/>
          <w:lang w:val="nl-NL"/>
        </w:rPr>
        <w:t>2</w:t>
      </w:r>
      <w:r w:rsidR="005925A7">
        <w:rPr>
          <w:lang w:val="nl-NL"/>
        </w:rPr>
        <w:t>. Deze wordt flink onderschat uit de puntenwolk omdat deze kamer niet compleet was ingemeten. Kamer 4 komt daardoor uit op circa 24.62m</w:t>
      </w:r>
      <w:r w:rsidR="005925A7">
        <w:rPr>
          <w:vertAlign w:val="superscript"/>
          <w:lang w:val="nl-NL"/>
        </w:rPr>
        <w:t>2</w:t>
      </w:r>
      <w:r w:rsidR="005925A7">
        <w:rPr>
          <w:lang w:val="nl-NL"/>
        </w:rPr>
        <w:t>, wat vergeleken wordt met 23.51m</w:t>
      </w:r>
      <w:r w:rsidR="005925A7">
        <w:rPr>
          <w:vertAlign w:val="superscript"/>
          <w:lang w:val="nl-NL"/>
        </w:rPr>
        <w:t>2</w:t>
      </w:r>
      <w:r w:rsidR="005925A7">
        <w:rPr>
          <w:lang w:val="nl-NL"/>
        </w:rPr>
        <w:t xml:space="preserve"> uit de puntenwolk analyse. </w:t>
      </w:r>
    </w:p>
    <w:p w14:paraId="1BC7AD1B" w14:textId="77777777" w:rsidR="005925A7" w:rsidRDefault="005925A7" w:rsidP="005925A7">
      <w:pPr>
        <w:pStyle w:val="BodyText"/>
        <w:tabs>
          <w:tab w:val="left" w:pos="5114"/>
        </w:tabs>
        <w:rPr>
          <w:lang w:val="nl-NL"/>
        </w:rPr>
      </w:pPr>
    </w:p>
    <w:tbl>
      <w:tblPr>
        <w:tblW w:w="1054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90"/>
        <w:gridCol w:w="3670"/>
        <w:gridCol w:w="4580"/>
      </w:tblGrid>
      <w:tr w:rsidR="000A4693" w:rsidRPr="000A4693" w14:paraId="7C976B38" w14:textId="77777777" w:rsidTr="000A4693">
        <w:trPr>
          <w:trHeight w:val="230"/>
        </w:trPr>
        <w:tc>
          <w:tcPr>
            <w:tcW w:w="2290" w:type="dxa"/>
            <w:tcBorders>
              <w:top w:val="single" w:sz="6" w:space="0" w:color="E31332"/>
              <w:left w:val="single" w:sz="6" w:space="0" w:color="E31332"/>
              <w:bottom w:val="single" w:sz="6" w:space="0" w:color="E31332"/>
              <w:right w:val="single" w:sz="2" w:space="0" w:color="FFFFFF"/>
            </w:tcBorders>
            <w:shd w:val="clear" w:color="auto" w:fill="E31937"/>
            <w:hideMark/>
          </w:tcPr>
          <w:p w14:paraId="2FF99B77"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b/>
                <w:bCs/>
                <w:color w:val="FFFFFF"/>
                <w:sz w:val="24"/>
                <w:szCs w:val="24"/>
                <w:lang w:val="en-US" w:eastAsia="nl-NL"/>
              </w:rPr>
            </w:pPr>
            <w:r w:rsidRPr="000A4693">
              <w:rPr>
                <w:rFonts w:ascii="Arial" w:eastAsia="Times New Roman" w:hAnsi="Arial" w:cs="Arial"/>
                <w:b/>
                <w:bCs/>
                <w:color w:val="FFFFFF"/>
                <w:position w:val="1"/>
                <w:sz w:val="22"/>
                <w:lang w:val="nl-NL" w:eastAsia="nl-NL"/>
              </w:rPr>
              <w:t>Kamer</w:t>
            </w:r>
            <w:r w:rsidRPr="000A4693">
              <w:rPr>
                <w:rFonts w:ascii="Arial" w:eastAsia="Times New Roman" w:hAnsi="Arial" w:cs="Arial"/>
                <w:b/>
                <w:bCs/>
                <w:color w:val="FFFFFF"/>
                <w:sz w:val="22"/>
                <w:lang w:val="en-US" w:eastAsia="nl-NL"/>
              </w:rPr>
              <w:t>​</w:t>
            </w:r>
          </w:p>
        </w:tc>
        <w:tc>
          <w:tcPr>
            <w:tcW w:w="3670" w:type="dxa"/>
            <w:tcBorders>
              <w:top w:val="single" w:sz="6" w:space="0" w:color="E31332"/>
              <w:left w:val="single" w:sz="2" w:space="0" w:color="FFFFFF"/>
              <w:bottom w:val="single" w:sz="6" w:space="0" w:color="E31332"/>
              <w:right w:val="single" w:sz="2" w:space="0" w:color="FFFFFF"/>
            </w:tcBorders>
            <w:shd w:val="clear" w:color="auto" w:fill="E31937"/>
            <w:hideMark/>
          </w:tcPr>
          <w:p w14:paraId="15CDEFC3"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b/>
                <w:bCs/>
                <w:color w:val="FFFFFF"/>
                <w:sz w:val="24"/>
                <w:szCs w:val="24"/>
                <w:lang w:val="en-US" w:eastAsia="nl-NL"/>
              </w:rPr>
            </w:pPr>
            <w:r w:rsidRPr="000A4693">
              <w:rPr>
                <w:rFonts w:ascii="Arial" w:eastAsia="Times New Roman" w:hAnsi="Arial" w:cs="Arial"/>
                <w:b/>
                <w:bCs/>
                <w:color w:val="FFFFFF"/>
                <w:position w:val="1"/>
                <w:sz w:val="22"/>
                <w:lang w:val="nl-NL" w:eastAsia="nl-NL"/>
              </w:rPr>
              <w:t>Oppervlakte</w:t>
            </w:r>
            <w:r w:rsidRPr="000A4693">
              <w:rPr>
                <w:rFonts w:ascii="Arial" w:eastAsia="Times New Roman" w:hAnsi="Arial" w:cs="Arial"/>
                <w:b/>
                <w:bCs/>
                <w:color w:val="FFFFFF"/>
                <w:sz w:val="22"/>
                <w:lang w:val="en-US" w:eastAsia="nl-NL"/>
              </w:rPr>
              <w:t>​</w:t>
            </w:r>
          </w:p>
          <w:p w14:paraId="1873C2EA"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b/>
                <w:bCs/>
                <w:color w:val="FFFFFF"/>
                <w:sz w:val="24"/>
                <w:szCs w:val="24"/>
                <w:lang w:val="nl-NL" w:eastAsia="nl-NL"/>
              </w:rPr>
            </w:pPr>
            <w:r w:rsidRPr="000A4693">
              <w:rPr>
                <w:rFonts w:ascii="Arial" w:eastAsia="Times New Roman" w:hAnsi="Arial" w:cs="Arial"/>
                <w:b/>
                <w:bCs/>
                <w:color w:val="FFFFFF"/>
                <w:position w:val="1"/>
                <w:sz w:val="22"/>
                <w:lang w:val="nl-NL" w:eastAsia="nl-NL"/>
              </w:rPr>
              <w:t>Puntenwolk (m</w:t>
            </w:r>
            <w:r w:rsidRPr="000A4693">
              <w:rPr>
                <w:rFonts w:ascii="Arial" w:eastAsia="Times New Roman" w:hAnsi="Arial" w:cs="Arial"/>
                <w:b/>
                <w:bCs/>
                <w:color w:val="FFFFFF"/>
                <w:sz w:val="14"/>
                <w:szCs w:val="14"/>
                <w:vertAlign w:val="superscript"/>
                <w:lang w:val="nl-NL" w:eastAsia="nl-NL"/>
              </w:rPr>
              <w:t>2</w:t>
            </w:r>
            <w:r w:rsidRPr="000A4693">
              <w:rPr>
                <w:rFonts w:ascii="Arial" w:eastAsia="Times New Roman" w:hAnsi="Arial" w:cs="Arial"/>
                <w:b/>
                <w:bCs/>
                <w:color w:val="FFFFFF"/>
                <w:position w:val="1"/>
                <w:sz w:val="22"/>
                <w:lang w:val="nl-NL" w:eastAsia="nl-NL"/>
              </w:rPr>
              <w:t>) </w:t>
            </w:r>
            <w:r w:rsidRPr="000A4693">
              <w:rPr>
                <w:rFonts w:ascii="Arial" w:eastAsia="Times New Roman" w:hAnsi="Arial" w:cs="Arial"/>
                <w:b/>
                <w:bCs/>
                <w:color w:val="FFFFFF"/>
                <w:sz w:val="22"/>
                <w:lang w:val="nl-NL" w:eastAsia="nl-NL"/>
              </w:rPr>
              <w:t>​</w:t>
            </w:r>
          </w:p>
        </w:tc>
        <w:tc>
          <w:tcPr>
            <w:tcW w:w="4580" w:type="dxa"/>
            <w:tcBorders>
              <w:top w:val="single" w:sz="6" w:space="0" w:color="E31332"/>
              <w:left w:val="single" w:sz="2" w:space="0" w:color="FFFFFF"/>
              <w:bottom w:val="single" w:sz="6" w:space="0" w:color="E31332"/>
              <w:right w:val="single" w:sz="6" w:space="0" w:color="E31332"/>
            </w:tcBorders>
            <w:shd w:val="clear" w:color="auto" w:fill="E31937"/>
            <w:hideMark/>
          </w:tcPr>
          <w:p w14:paraId="2C0951E4"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b/>
                <w:bCs/>
                <w:color w:val="FFFFFF"/>
                <w:sz w:val="24"/>
                <w:szCs w:val="24"/>
                <w:lang w:val="en-US" w:eastAsia="nl-NL"/>
              </w:rPr>
            </w:pPr>
            <w:r w:rsidRPr="000A4693">
              <w:rPr>
                <w:rFonts w:ascii="Arial" w:eastAsia="Times New Roman" w:hAnsi="Arial" w:cs="Arial"/>
                <w:b/>
                <w:bCs/>
                <w:color w:val="FFFFFF"/>
                <w:position w:val="1"/>
                <w:sz w:val="22"/>
                <w:lang w:val="nl-NL" w:eastAsia="nl-NL"/>
              </w:rPr>
              <w:t>Oppervlakte BIM (m</w:t>
            </w:r>
            <w:r w:rsidRPr="000A4693">
              <w:rPr>
                <w:rFonts w:ascii="Arial" w:eastAsia="Times New Roman" w:hAnsi="Arial" w:cs="Arial"/>
                <w:b/>
                <w:bCs/>
                <w:color w:val="FFFFFF"/>
                <w:sz w:val="14"/>
                <w:szCs w:val="14"/>
                <w:vertAlign w:val="superscript"/>
                <w:lang w:val="nl-NL" w:eastAsia="nl-NL"/>
              </w:rPr>
              <w:t>2</w:t>
            </w:r>
            <w:r w:rsidRPr="000A4693">
              <w:rPr>
                <w:rFonts w:ascii="Arial" w:eastAsia="Times New Roman" w:hAnsi="Arial" w:cs="Arial"/>
                <w:b/>
                <w:bCs/>
                <w:color w:val="FFFFFF"/>
                <w:position w:val="1"/>
                <w:sz w:val="22"/>
                <w:lang w:val="nl-NL" w:eastAsia="nl-NL"/>
              </w:rPr>
              <w:t>)</w:t>
            </w:r>
            <w:r w:rsidRPr="000A4693">
              <w:rPr>
                <w:rFonts w:ascii="Arial" w:eastAsia="Times New Roman" w:hAnsi="Arial" w:cs="Arial"/>
                <w:b/>
                <w:bCs/>
                <w:color w:val="FFFFFF"/>
                <w:sz w:val="22"/>
                <w:lang w:val="en-US" w:eastAsia="nl-NL"/>
              </w:rPr>
              <w:t>​</w:t>
            </w:r>
          </w:p>
        </w:tc>
      </w:tr>
      <w:tr w:rsidR="000A4693" w:rsidRPr="000A4693" w14:paraId="1F8B8E92" w14:textId="77777777" w:rsidTr="000A4693">
        <w:trPr>
          <w:trHeight w:val="230"/>
        </w:trPr>
        <w:tc>
          <w:tcPr>
            <w:tcW w:w="2290" w:type="dxa"/>
            <w:tcBorders>
              <w:top w:val="single" w:sz="6" w:space="0" w:color="E31332"/>
              <w:left w:val="single" w:sz="6" w:space="0" w:color="E31332"/>
              <w:bottom w:val="single" w:sz="6" w:space="0" w:color="E31332"/>
              <w:right w:val="single" w:sz="2" w:space="0" w:color="FFFFFF"/>
            </w:tcBorders>
            <w:shd w:val="clear" w:color="auto" w:fill="auto"/>
            <w:hideMark/>
          </w:tcPr>
          <w:p w14:paraId="57F949EA"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en-US" w:eastAsia="nl-NL"/>
              </w:rPr>
            </w:pPr>
            <w:r w:rsidRPr="000A4693">
              <w:rPr>
                <w:rFonts w:ascii="Arial" w:eastAsia="Times New Roman" w:hAnsi="Arial" w:cs="Arial"/>
                <w:b/>
                <w:bCs/>
                <w:color w:val="000000"/>
                <w:position w:val="1"/>
                <w:sz w:val="22"/>
                <w:lang w:val="nl-NL" w:eastAsia="nl-NL"/>
              </w:rPr>
              <w:t>1</w:t>
            </w:r>
            <w:r w:rsidRPr="000A4693">
              <w:rPr>
                <w:rFonts w:ascii="Arial" w:eastAsia="Times New Roman" w:hAnsi="Arial" w:cs="Arial"/>
                <w:color w:val="000000"/>
                <w:sz w:val="22"/>
                <w:lang w:val="en-US" w:eastAsia="nl-NL"/>
              </w:rPr>
              <w:t>​</w:t>
            </w:r>
          </w:p>
        </w:tc>
        <w:tc>
          <w:tcPr>
            <w:tcW w:w="3670" w:type="dxa"/>
            <w:tcBorders>
              <w:top w:val="single" w:sz="6" w:space="0" w:color="E31332"/>
              <w:left w:val="single" w:sz="2" w:space="0" w:color="FFFFFF"/>
              <w:bottom w:val="single" w:sz="6" w:space="0" w:color="E31332"/>
              <w:right w:val="single" w:sz="2" w:space="0" w:color="FFFFFF"/>
            </w:tcBorders>
            <w:shd w:val="clear" w:color="auto" w:fill="auto"/>
            <w:hideMark/>
          </w:tcPr>
          <w:p w14:paraId="1195788B"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en-US" w:eastAsia="nl-NL"/>
              </w:rPr>
            </w:pPr>
            <w:r w:rsidRPr="000A4693">
              <w:rPr>
                <w:rFonts w:ascii="Arial" w:eastAsia="Times New Roman" w:hAnsi="Arial" w:cs="Arial"/>
                <w:color w:val="000000"/>
                <w:position w:val="1"/>
                <w:sz w:val="22"/>
                <w:lang w:val="nl-NL" w:eastAsia="nl-NL"/>
              </w:rPr>
              <w:t>6.41 </w:t>
            </w:r>
            <w:r w:rsidRPr="000A4693">
              <w:rPr>
                <w:rFonts w:ascii="Arial" w:eastAsia="Times New Roman" w:hAnsi="Arial" w:cs="Arial"/>
                <w:color w:val="000000"/>
                <w:sz w:val="22"/>
                <w:lang w:val="en-US" w:eastAsia="nl-NL"/>
              </w:rPr>
              <w:t>​</w:t>
            </w:r>
          </w:p>
        </w:tc>
        <w:tc>
          <w:tcPr>
            <w:tcW w:w="4580" w:type="dxa"/>
            <w:tcBorders>
              <w:top w:val="single" w:sz="6" w:space="0" w:color="E31332"/>
              <w:left w:val="single" w:sz="2" w:space="0" w:color="FFFFFF"/>
              <w:bottom w:val="single" w:sz="6" w:space="0" w:color="E31332"/>
              <w:right w:val="single" w:sz="6" w:space="0" w:color="E31332"/>
            </w:tcBorders>
            <w:shd w:val="clear" w:color="auto" w:fill="auto"/>
            <w:hideMark/>
          </w:tcPr>
          <w:p w14:paraId="2E3E1A81"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en-US" w:eastAsia="nl-NL"/>
              </w:rPr>
            </w:pPr>
            <w:r w:rsidRPr="000A4693">
              <w:rPr>
                <w:rFonts w:ascii="Arial" w:eastAsia="Times New Roman" w:hAnsi="Arial" w:cs="Arial"/>
                <w:color w:val="000000"/>
                <w:position w:val="1"/>
                <w:sz w:val="22"/>
                <w:lang w:val="nl-NL" w:eastAsia="nl-NL"/>
              </w:rPr>
              <w:t>6.62</w:t>
            </w:r>
            <w:r w:rsidRPr="000A4693">
              <w:rPr>
                <w:rFonts w:ascii="Arial" w:eastAsia="Times New Roman" w:hAnsi="Arial" w:cs="Arial"/>
                <w:color w:val="000000"/>
                <w:sz w:val="22"/>
                <w:lang w:val="en-US" w:eastAsia="nl-NL"/>
              </w:rPr>
              <w:t>​</w:t>
            </w:r>
          </w:p>
        </w:tc>
      </w:tr>
      <w:tr w:rsidR="000A4693" w:rsidRPr="000A4693" w14:paraId="1B6F565B" w14:textId="77777777" w:rsidTr="000A4693">
        <w:trPr>
          <w:trHeight w:val="230"/>
        </w:trPr>
        <w:tc>
          <w:tcPr>
            <w:tcW w:w="2290" w:type="dxa"/>
            <w:tcBorders>
              <w:top w:val="single" w:sz="6" w:space="0" w:color="E31332"/>
              <w:left w:val="single" w:sz="6" w:space="0" w:color="E31332"/>
              <w:bottom w:val="single" w:sz="6" w:space="0" w:color="E31332"/>
              <w:right w:val="single" w:sz="2" w:space="0" w:color="FFFFFF"/>
            </w:tcBorders>
            <w:shd w:val="clear" w:color="auto" w:fill="auto"/>
            <w:hideMark/>
          </w:tcPr>
          <w:p w14:paraId="47E94A5C"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en-US" w:eastAsia="nl-NL"/>
              </w:rPr>
            </w:pPr>
            <w:r w:rsidRPr="000A4693">
              <w:rPr>
                <w:rFonts w:ascii="Arial" w:eastAsia="Times New Roman" w:hAnsi="Arial" w:cs="Arial"/>
                <w:b/>
                <w:bCs/>
                <w:color w:val="000000"/>
                <w:position w:val="1"/>
                <w:sz w:val="22"/>
                <w:lang w:val="nl-NL" w:eastAsia="nl-NL"/>
              </w:rPr>
              <w:t>2</w:t>
            </w:r>
            <w:r w:rsidRPr="000A4693">
              <w:rPr>
                <w:rFonts w:ascii="Arial" w:eastAsia="Times New Roman" w:hAnsi="Arial" w:cs="Arial"/>
                <w:color w:val="000000"/>
                <w:sz w:val="22"/>
                <w:lang w:val="en-US" w:eastAsia="nl-NL"/>
              </w:rPr>
              <w:t>​</w:t>
            </w:r>
          </w:p>
        </w:tc>
        <w:tc>
          <w:tcPr>
            <w:tcW w:w="3670" w:type="dxa"/>
            <w:tcBorders>
              <w:top w:val="single" w:sz="6" w:space="0" w:color="E31332"/>
              <w:left w:val="single" w:sz="2" w:space="0" w:color="FFFFFF"/>
              <w:bottom w:val="single" w:sz="6" w:space="0" w:color="E31332"/>
              <w:right w:val="single" w:sz="2" w:space="0" w:color="FFFFFF"/>
            </w:tcBorders>
            <w:shd w:val="clear" w:color="auto" w:fill="auto"/>
            <w:hideMark/>
          </w:tcPr>
          <w:p w14:paraId="5BD684A9"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en-US" w:eastAsia="nl-NL"/>
              </w:rPr>
            </w:pPr>
            <w:r w:rsidRPr="000A4693">
              <w:rPr>
                <w:rFonts w:ascii="Arial" w:eastAsia="Times New Roman" w:hAnsi="Arial" w:cs="Arial"/>
                <w:color w:val="000000"/>
                <w:position w:val="1"/>
                <w:sz w:val="22"/>
                <w:lang w:val="nl-NL" w:eastAsia="nl-NL"/>
              </w:rPr>
              <w:t>1.66</w:t>
            </w:r>
            <w:r w:rsidRPr="000A4693">
              <w:rPr>
                <w:rFonts w:ascii="Arial" w:eastAsia="Times New Roman" w:hAnsi="Arial" w:cs="Arial"/>
                <w:color w:val="000000"/>
                <w:sz w:val="22"/>
                <w:lang w:val="en-US" w:eastAsia="nl-NL"/>
              </w:rPr>
              <w:t>​</w:t>
            </w:r>
          </w:p>
        </w:tc>
        <w:tc>
          <w:tcPr>
            <w:tcW w:w="4580" w:type="dxa"/>
            <w:tcBorders>
              <w:top w:val="single" w:sz="6" w:space="0" w:color="E31332"/>
              <w:left w:val="single" w:sz="2" w:space="0" w:color="FFFFFF"/>
              <w:bottom w:val="single" w:sz="6" w:space="0" w:color="E31332"/>
              <w:right w:val="single" w:sz="6" w:space="0" w:color="E31332"/>
            </w:tcBorders>
            <w:shd w:val="clear" w:color="auto" w:fill="auto"/>
            <w:hideMark/>
          </w:tcPr>
          <w:p w14:paraId="4FAC2E0C"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en-US" w:eastAsia="nl-NL"/>
              </w:rPr>
            </w:pPr>
            <w:r w:rsidRPr="000A4693">
              <w:rPr>
                <w:rFonts w:ascii="Arial" w:eastAsia="Times New Roman" w:hAnsi="Arial" w:cs="Arial"/>
                <w:color w:val="000000"/>
                <w:position w:val="1"/>
                <w:sz w:val="22"/>
                <w:lang w:val="nl-NL" w:eastAsia="nl-NL"/>
              </w:rPr>
              <w:t>1.34</w:t>
            </w:r>
            <w:r w:rsidRPr="000A4693">
              <w:rPr>
                <w:rFonts w:ascii="Arial" w:eastAsia="Times New Roman" w:hAnsi="Arial" w:cs="Arial"/>
                <w:color w:val="000000"/>
                <w:sz w:val="22"/>
                <w:lang w:val="en-US" w:eastAsia="nl-NL"/>
              </w:rPr>
              <w:t>​</w:t>
            </w:r>
          </w:p>
        </w:tc>
      </w:tr>
      <w:tr w:rsidR="000A4693" w:rsidRPr="000A4693" w14:paraId="37357A8E" w14:textId="77777777" w:rsidTr="000A4693">
        <w:trPr>
          <w:trHeight w:val="230"/>
        </w:trPr>
        <w:tc>
          <w:tcPr>
            <w:tcW w:w="2290" w:type="dxa"/>
            <w:tcBorders>
              <w:top w:val="single" w:sz="6" w:space="0" w:color="E31332"/>
              <w:left w:val="single" w:sz="6" w:space="0" w:color="E31332"/>
              <w:bottom w:val="single" w:sz="6" w:space="0" w:color="E31332"/>
              <w:right w:val="single" w:sz="2" w:space="0" w:color="FFFFFF"/>
            </w:tcBorders>
            <w:shd w:val="clear" w:color="auto" w:fill="auto"/>
            <w:hideMark/>
          </w:tcPr>
          <w:p w14:paraId="1950AC4A"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en-US" w:eastAsia="nl-NL"/>
              </w:rPr>
            </w:pPr>
            <w:r w:rsidRPr="000A4693">
              <w:rPr>
                <w:rFonts w:ascii="Arial" w:eastAsia="Times New Roman" w:hAnsi="Arial" w:cs="Arial"/>
                <w:b/>
                <w:bCs/>
                <w:color w:val="000000"/>
                <w:position w:val="1"/>
                <w:sz w:val="22"/>
                <w:lang w:val="nl-NL" w:eastAsia="nl-NL"/>
              </w:rPr>
              <w:t>3</w:t>
            </w:r>
            <w:r w:rsidRPr="000A4693">
              <w:rPr>
                <w:rFonts w:ascii="Arial" w:eastAsia="Times New Roman" w:hAnsi="Arial" w:cs="Arial"/>
                <w:color w:val="000000"/>
                <w:sz w:val="22"/>
                <w:lang w:val="en-US" w:eastAsia="nl-NL"/>
              </w:rPr>
              <w:t>​</w:t>
            </w:r>
          </w:p>
        </w:tc>
        <w:tc>
          <w:tcPr>
            <w:tcW w:w="3670" w:type="dxa"/>
            <w:tcBorders>
              <w:top w:val="single" w:sz="6" w:space="0" w:color="E31332"/>
              <w:left w:val="single" w:sz="2" w:space="0" w:color="FFFFFF"/>
              <w:bottom w:val="single" w:sz="6" w:space="0" w:color="E31332"/>
              <w:right w:val="single" w:sz="2" w:space="0" w:color="FFFFFF"/>
            </w:tcBorders>
            <w:shd w:val="clear" w:color="auto" w:fill="auto"/>
            <w:hideMark/>
          </w:tcPr>
          <w:p w14:paraId="46EE5472"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en-US" w:eastAsia="nl-NL"/>
              </w:rPr>
            </w:pPr>
            <w:r w:rsidRPr="000A4693">
              <w:rPr>
                <w:rFonts w:ascii="Arial" w:eastAsia="Times New Roman" w:hAnsi="Arial" w:cs="Arial"/>
                <w:color w:val="000000"/>
                <w:position w:val="1"/>
                <w:sz w:val="22"/>
                <w:lang w:val="nl-NL" w:eastAsia="nl-NL"/>
              </w:rPr>
              <w:t>6.41</w:t>
            </w:r>
            <w:r w:rsidRPr="000A4693">
              <w:rPr>
                <w:rFonts w:ascii="Arial" w:eastAsia="Times New Roman" w:hAnsi="Arial" w:cs="Arial"/>
                <w:color w:val="000000"/>
                <w:sz w:val="22"/>
                <w:lang w:val="en-US" w:eastAsia="nl-NL"/>
              </w:rPr>
              <w:t>​</w:t>
            </w:r>
          </w:p>
        </w:tc>
        <w:tc>
          <w:tcPr>
            <w:tcW w:w="4580" w:type="dxa"/>
            <w:tcBorders>
              <w:top w:val="single" w:sz="6" w:space="0" w:color="E31332"/>
              <w:left w:val="single" w:sz="2" w:space="0" w:color="FFFFFF"/>
              <w:bottom w:val="single" w:sz="6" w:space="0" w:color="E31332"/>
              <w:right w:val="single" w:sz="6" w:space="0" w:color="E31332"/>
            </w:tcBorders>
            <w:shd w:val="clear" w:color="auto" w:fill="auto"/>
            <w:hideMark/>
          </w:tcPr>
          <w:p w14:paraId="402A70C8"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en-US" w:eastAsia="nl-NL"/>
              </w:rPr>
            </w:pPr>
            <w:r w:rsidRPr="000A4693">
              <w:rPr>
                <w:rFonts w:ascii="Arial" w:eastAsia="Times New Roman" w:hAnsi="Arial" w:cs="Arial"/>
                <w:color w:val="000000"/>
                <w:position w:val="1"/>
                <w:sz w:val="22"/>
                <w:lang w:val="nl-NL" w:eastAsia="nl-NL"/>
              </w:rPr>
              <w:t>7.39</w:t>
            </w:r>
            <w:r w:rsidRPr="000A4693">
              <w:rPr>
                <w:rFonts w:ascii="Arial" w:eastAsia="Times New Roman" w:hAnsi="Arial" w:cs="Arial"/>
                <w:color w:val="000000"/>
                <w:sz w:val="22"/>
                <w:lang w:val="en-US" w:eastAsia="nl-NL"/>
              </w:rPr>
              <w:t>​</w:t>
            </w:r>
          </w:p>
        </w:tc>
      </w:tr>
      <w:tr w:rsidR="000A4693" w:rsidRPr="000A4693" w14:paraId="3CB5547F" w14:textId="77777777" w:rsidTr="000A4693">
        <w:trPr>
          <w:trHeight w:val="230"/>
        </w:trPr>
        <w:tc>
          <w:tcPr>
            <w:tcW w:w="2290" w:type="dxa"/>
            <w:tcBorders>
              <w:top w:val="single" w:sz="6" w:space="0" w:color="E31332"/>
              <w:left w:val="single" w:sz="6" w:space="0" w:color="E31332"/>
              <w:bottom w:val="single" w:sz="6" w:space="0" w:color="E31332"/>
              <w:right w:val="single" w:sz="2" w:space="0" w:color="FFFFFF"/>
            </w:tcBorders>
            <w:shd w:val="clear" w:color="auto" w:fill="auto"/>
            <w:hideMark/>
          </w:tcPr>
          <w:p w14:paraId="19AB6185"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en-US" w:eastAsia="nl-NL"/>
              </w:rPr>
            </w:pPr>
            <w:r w:rsidRPr="000A4693">
              <w:rPr>
                <w:rFonts w:ascii="Arial" w:eastAsia="Times New Roman" w:hAnsi="Arial" w:cs="Arial"/>
                <w:b/>
                <w:bCs/>
                <w:color w:val="000000"/>
                <w:position w:val="1"/>
                <w:sz w:val="22"/>
                <w:lang w:val="nl-NL" w:eastAsia="nl-NL"/>
              </w:rPr>
              <w:t>4</w:t>
            </w:r>
            <w:r w:rsidRPr="000A4693">
              <w:rPr>
                <w:rFonts w:ascii="Arial" w:eastAsia="Times New Roman" w:hAnsi="Arial" w:cs="Arial"/>
                <w:color w:val="000000"/>
                <w:sz w:val="22"/>
                <w:lang w:val="en-US" w:eastAsia="nl-NL"/>
              </w:rPr>
              <w:t>​</w:t>
            </w:r>
          </w:p>
        </w:tc>
        <w:tc>
          <w:tcPr>
            <w:tcW w:w="3670" w:type="dxa"/>
            <w:tcBorders>
              <w:top w:val="single" w:sz="6" w:space="0" w:color="E31332"/>
              <w:left w:val="single" w:sz="2" w:space="0" w:color="FFFFFF"/>
              <w:bottom w:val="single" w:sz="6" w:space="0" w:color="E31332"/>
              <w:right w:val="single" w:sz="2" w:space="0" w:color="FFFFFF"/>
            </w:tcBorders>
            <w:shd w:val="clear" w:color="auto" w:fill="auto"/>
            <w:hideMark/>
          </w:tcPr>
          <w:p w14:paraId="5EC8ED2D"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en-US" w:eastAsia="nl-NL"/>
              </w:rPr>
            </w:pPr>
            <w:r w:rsidRPr="000A4693">
              <w:rPr>
                <w:rFonts w:ascii="Arial" w:eastAsia="Times New Roman" w:hAnsi="Arial" w:cs="Arial"/>
                <w:color w:val="000000"/>
                <w:position w:val="1"/>
                <w:sz w:val="22"/>
                <w:lang w:val="nl-NL" w:eastAsia="nl-NL"/>
              </w:rPr>
              <w:t>23.51</w:t>
            </w:r>
            <w:r w:rsidRPr="000A4693">
              <w:rPr>
                <w:rFonts w:ascii="Arial" w:eastAsia="Times New Roman" w:hAnsi="Arial" w:cs="Arial"/>
                <w:color w:val="000000"/>
                <w:sz w:val="22"/>
                <w:lang w:val="en-US" w:eastAsia="nl-NL"/>
              </w:rPr>
              <w:t>​</w:t>
            </w:r>
          </w:p>
        </w:tc>
        <w:tc>
          <w:tcPr>
            <w:tcW w:w="4580" w:type="dxa"/>
            <w:tcBorders>
              <w:top w:val="single" w:sz="6" w:space="0" w:color="E31332"/>
              <w:left w:val="single" w:sz="2" w:space="0" w:color="FFFFFF"/>
              <w:bottom w:val="single" w:sz="6" w:space="0" w:color="E31332"/>
              <w:right w:val="single" w:sz="6" w:space="0" w:color="E31332"/>
            </w:tcBorders>
            <w:shd w:val="clear" w:color="auto" w:fill="auto"/>
            <w:hideMark/>
          </w:tcPr>
          <w:p w14:paraId="734BC444" w14:textId="36913CD1"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nl-NL" w:eastAsia="nl-NL"/>
              </w:rPr>
            </w:pPr>
            <w:r>
              <w:rPr>
                <w:rFonts w:ascii="Arial" w:eastAsia="Times New Roman" w:hAnsi="Arial" w:cs="Arial"/>
                <w:color w:val="000000"/>
                <w:position w:val="1"/>
                <w:sz w:val="22"/>
                <w:lang w:val="nl-NL" w:eastAsia="nl-NL"/>
              </w:rPr>
              <w:t>~ 44.62</w:t>
            </w:r>
            <w:r w:rsidRPr="000A4693">
              <w:rPr>
                <w:rFonts w:ascii="Arial" w:eastAsia="Times New Roman" w:hAnsi="Arial" w:cs="Arial"/>
                <w:color w:val="000000"/>
                <w:position w:val="1"/>
                <w:sz w:val="22"/>
                <w:lang w:val="nl-NL" w:eastAsia="nl-NL"/>
              </w:rPr>
              <w:t> – (5 * 4) =</w:t>
            </w:r>
            <w:r w:rsidRPr="000A4693">
              <w:rPr>
                <w:rFonts w:ascii="Arial" w:eastAsia="Times New Roman" w:hAnsi="Arial" w:cs="Arial"/>
                <w:color w:val="000000"/>
                <w:sz w:val="22"/>
                <w:lang w:val="nl-NL" w:eastAsia="nl-NL"/>
              </w:rPr>
              <w:t xml:space="preserve">​ </w:t>
            </w:r>
            <w:r>
              <w:rPr>
                <w:rFonts w:ascii="Arial" w:eastAsia="Times New Roman" w:hAnsi="Arial" w:cs="Arial"/>
                <w:color w:val="000000"/>
                <w:sz w:val="22"/>
                <w:lang w:val="nl-NL" w:eastAsia="nl-NL"/>
              </w:rPr>
              <w:t>~</w:t>
            </w:r>
            <w:r w:rsidRPr="000A4693">
              <w:rPr>
                <w:rFonts w:ascii="Arial" w:eastAsia="Times New Roman" w:hAnsi="Arial" w:cs="Arial"/>
                <w:color w:val="000000"/>
                <w:position w:val="1"/>
                <w:sz w:val="22"/>
                <w:lang w:val="nl-NL" w:eastAsia="nl-NL"/>
              </w:rPr>
              <w:t xml:space="preserve"> 24.62</w:t>
            </w:r>
            <w:r w:rsidRPr="000A4693">
              <w:rPr>
                <w:rFonts w:ascii="Arial" w:eastAsia="Times New Roman" w:hAnsi="Arial" w:cs="Arial"/>
                <w:color w:val="000000"/>
                <w:sz w:val="22"/>
                <w:lang w:val="nl-NL" w:eastAsia="nl-NL"/>
              </w:rPr>
              <w:t xml:space="preserve">​ </w:t>
            </w:r>
          </w:p>
        </w:tc>
      </w:tr>
      <w:tr w:rsidR="000A4693" w:rsidRPr="000A4693" w14:paraId="516CCA4B" w14:textId="77777777" w:rsidTr="000A4693">
        <w:trPr>
          <w:trHeight w:val="230"/>
        </w:trPr>
        <w:tc>
          <w:tcPr>
            <w:tcW w:w="2290" w:type="dxa"/>
            <w:tcBorders>
              <w:top w:val="single" w:sz="6" w:space="0" w:color="E31332"/>
              <w:left w:val="single" w:sz="6" w:space="0" w:color="E31332"/>
              <w:bottom w:val="single" w:sz="6" w:space="0" w:color="E31332"/>
              <w:right w:val="single" w:sz="2" w:space="0" w:color="FFFFFF"/>
            </w:tcBorders>
            <w:shd w:val="clear" w:color="auto" w:fill="auto"/>
            <w:hideMark/>
          </w:tcPr>
          <w:p w14:paraId="13776647"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nl-NL" w:eastAsia="nl-NL"/>
              </w:rPr>
            </w:pPr>
            <w:r w:rsidRPr="000A4693">
              <w:rPr>
                <w:rFonts w:ascii="Arial" w:eastAsia="Times New Roman" w:hAnsi="Arial" w:cs="Arial"/>
                <w:b/>
                <w:bCs/>
                <w:color w:val="000000"/>
                <w:position w:val="1"/>
                <w:sz w:val="22"/>
                <w:lang w:val="nl-NL" w:eastAsia="nl-NL"/>
              </w:rPr>
              <w:t>5</w:t>
            </w:r>
            <w:r w:rsidRPr="000A4693">
              <w:rPr>
                <w:rFonts w:ascii="Arial" w:eastAsia="Times New Roman" w:hAnsi="Arial" w:cs="Arial"/>
                <w:color w:val="000000"/>
                <w:sz w:val="22"/>
                <w:lang w:val="nl-NL" w:eastAsia="nl-NL"/>
              </w:rPr>
              <w:t>​</w:t>
            </w:r>
          </w:p>
        </w:tc>
        <w:tc>
          <w:tcPr>
            <w:tcW w:w="3670" w:type="dxa"/>
            <w:tcBorders>
              <w:top w:val="single" w:sz="6" w:space="0" w:color="E31332"/>
              <w:left w:val="single" w:sz="2" w:space="0" w:color="FFFFFF"/>
              <w:bottom w:val="single" w:sz="6" w:space="0" w:color="E31332"/>
              <w:right w:val="single" w:sz="2" w:space="0" w:color="FFFFFF"/>
            </w:tcBorders>
            <w:shd w:val="clear" w:color="auto" w:fill="auto"/>
            <w:hideMark/>
          </w:tcPr>
          <w:p w14:paraId="669B78F9"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nl-NL" w:eastAsia="nl-NL"/>
              </w:rPr>
            </w:pPr>
            <w:r w:rsidRPr="000A4693">
              <w:rPr>
                <w:rFonts w:ascii="Arial" w:eastAsia="Times New Roman" w:hAnsi="Arial" w:cs="Arial"/>
                <w:color w:val="000000"/>
                <w:position w:val="1"/>
                <w:sz w:val="22"/>
                <w:lang w:val="nl-NL" w:eastAsia="nl-NL"/>
              </w:rPr>
              <w:t>8.81</w:t>
            </w:r>
            <w:r w:rsidRPr="000A4693">
              <w:rPr>
                <w:rFonts w:ascii="Arial" w:eastAsia="Times New Roman" w:hAnsi="Arial" w:cs="Arial"/>
                <w:color w:val="000000"/>
                <w:sz w:val="22"/>
                <w:lang w:val="nl-NL" w:eastAsia="nl-NL"/>
              </w:rPr>
              <w:t>​</w:t>
            </w:r>
          </w:p>
        </w:tc>
        <w:tc>
          <w:tcPr>
            <w:tcW w:w="4580" w:type="dxa"/>
            <w:tcBorders>
              <w:top w:val="single" w:sz="6" w:space="0" w:color="E31332"/>
              <w:left w:val="single" w:sz="2" w:space="0" w:color="FFFFFF"/>
              <w:bottom w:val="single" w:sz="6" w:space="0" w:color="E31332"/>
              <w:right w:val="single" w:sz="6" w:space="0" w:color="E31332"/>
            </w:tcBorders>
            <w:shd w:val="clear" w:color="auto" w:fill="auto"/>
            <w:hideMark/>
          </w:tcPr>
          <w:p w14:paraId="757CD7B9" w14:textId="77777777" w:rsidR="000A4693" w:rsidRPr="000A4693" w:rsidRDefault="000A4693" w:rsidP="000A4693">
            <w:pPr>
              <w:spacing w:before="100" w:beforeAutospacing="1" w:after="100" w:afterAutospacing="1" w:line="240" w:lineRule="auto"/>
              <w:textAlignment w:val="baseline"/>
              <w:rPr>
                <w:rFonts w:ascii="Times New Roman" w:eastAsia="Times New Roman" w:hAnsi="Times New Roman" w:cs="Times New Roman"/>
                <w:color w:val="000000"/>
                <w:sz w:val="24"/>
                <w:szCs w:val="24"/>
                <w:lang w:val="nl-NL" w:eastAsia="nl-NL"/>
              </w:rPr>
            </w:pPr>
            <w:r w:rsidRPr="000A4693">
              <w:rPr>
                <w:rFonts w:ascii="Arial" w:eastAsia="Times New Roman" w:hAnsi="Arial" w:cs="Arial"/>
                <w:color w:val="000000"/>
                <w:position w:val="1"/>
                <w:sz w:val="22"/>
                <w:lang w:val="nl-NL" w:eastAsia="nl-NL"/>
              </w:rPr>
              <w:t>~ (5 * 4) </w:t>
            </w:r>
            <w:r w:rsidRPr="000A4693">
              <w:rPr>
                <w:rFonts w:ascii="Arial" w:eastAsia="Times New Roman" w:hAnsi="Arial" w:cs="Arial"/>
                <w:color w:val="000000"/>
                <w:sz w:val="22"/>
                <w:lang w:val="nl-NL" w:eastAsia="nl-NL"/>
              </w:rPr>
              <w:t>​</w:t>
            </w:r>
          </w:p>
        </w:tc>
      </w:tr>
    </w:tbl>
    <w:p w14:paraId="55998346" w14:textId="77777777" w:rsidR="000A4693" w:rsidRDefault="000A4693" w:rsidP="000A4693">
      <w:pPr>
        <w:pStyle w:val="BodyText"/>
        <w:rPr>
          <w:lang w:val="nl-NL"/>
        </w:rPr>
      </w:pPr>
    </w:p>
    <w:p w14:paraId="476380B7" w14:textId="70D89C7F" w:rsidR="004C16D6" w:rsidRDefault="004C16D6" w:rsidP="004C16D6">
      <w:pPr>
        <w:pStyle w:val="Heading2"/>
        <w:rPr>
          <w:lang w:val="nl-NL"/>
        </w:rPr>
      </w:pPr>
      <w:bookmarkStart w:id="197" w:name="_Toc86700820"/>
      <w:bookmarkStart w:id="198" w:name="_Toc86701048"/>
      <w:bookmarkStart w:id="199" w:name="_Ref88740447"/>
      <w:bookmarkStart w:id="200" w:name="_Toc88748400"/>
      <w:r>
        <w:rPr>
          <w:lang w:val="nl-NL"/>
        </w:rPr>
        <w:t>Resultaten overzicht bestandsnamen</w:t>
      </w:r>
      <w:bookmarkEnd w:id="192"/>
      <w:bookmarkEnd w:id="193"/>
      <w:bookmarkEnd w:id="194"/>
      <w:bookmarkEnd w:id="195"/>
      <w:bookmarkEnd w:id="196"/>
      <w:bookmarkEnd w:id="197"/>
      <w:bookmarkEnd w:id="198"/>
      <w:bookmarkEnd w:id="199"/>
      <w:bookmarkEnd w:id="200"/>
    </w:p>
    <w:p w14:paraId="01D9A6DC" w14:textId="28D01935" w:rsidR="00405AFF" w:rsidRPr="00405AFF" w:rsidRDefault="00405AFF" w:rsidP="00405AFF">
      <w:pPr>
        <w:pStyle w:val="BodyText"/>
        <w:rPr>
          <w:lang w:val="nl-NL"/>
        </w:rPr>
      </w:pPr>
      <w:r>
        <w:rPr>
          <w:lang w:val="nl-NL"/>
        </w:rPr>
        <w:t xml:space="preserve">In onderstaande tabel </w:t>
      </w:r>
      <w:r w:rsidR="00552C88">
        <w:rPr>
          <w:lang w:val="nl-NL"/>
        </w:rPr>
        <w:t>is een overzicht weergegeven van de (tussen)resultaten</w:t>
      </w:r>
      <w:r w:rsidR="0084507A">
        <w:rPr>
          <w:lang w:val="nl-NL"/>
        </w:rPr>
        <w:t xml:space="preserve"> die uit de verwerkingsmodule</w:t>
      </w:r>
      <w:r w:rsidR="00254852">
        <w:rPr>
          <w:lang w:val="nl-NL"/>
        </w:rPr>
        <w:t xml:space="preserve"> </w:t>
      </w:r>
      <w:r w:rsidR="0084507A">
        <w:rPr>
          <w:lang w:val="nl-NL"/>
        </w:rPr>
        <w:t>komen.</w:t>
      </w:r>
      <w:r w:rsidR="005925A7">
        <w:rPr>
          <w:lang w:val="nl-NL"/>
        </w:rPr>
        <w:t xml:space="preserve"> </w:t>
      </w:r>
    </w:p>
    <w:tbl>
      <w:tblPr>
        <w:tblStyle w:val="TableGrid"/>
        <w:tblW w:w="0" w:type="auto"/>
        <w:tblLook w:val="04A0" w:firstRow="1" w:lastRow="0" w:firstColumn="1" w:lastColumn="0" w:noHBand="0" w:noVBand="1"/>
      </w:tblPr>
      <w:tblGrid>
        <w:gridCol w:w="2122"/>
        <w:gridCol w:w="3685"/>
        <w:gridCol w:w="4049"/>
      </w:tblGrid>
      <w:tr w:rsidR="004C16D6" w:rsidRPr="005925A7" w14:paraId="1DD16EDC" w14:textId="77777777" w:rsidTr="00D32E56">
        <w:trPr>
          <w:cnfStyle w:val="100000000000" w:firstRow="1" w:lastRow="0" w:firstColumn="0" w:lastColumn="0" w:oddVBand="0" w:evenVBand="0" w:oddHBand="0" w:evenHBand="0" w:firstRowFirstColumn="0" w:firstRowLastColumn="0" w:lastRowFirstColumn="0" w:lastRowLastColumn="0"/>
        </w:trPr>
        <w:tc>
          <w:tcPr>
            <w:tcW w:w="2122" w:type="dxa"/>
          </w:tcPr>
          <w:p w14:paraId="07F64F33" w14:textId="25BDE326" w:rsidR="004C16D6" w:rsidRDefault="004C16D6" w:rsidP="004C16D6">
            <w:pPr>
              <w:pStyle w:val="BodyText"/>
              <w:rPr>
                <w:lang w:val="nl-NL"/>
              </w:rPr>
            </w:pPr>
            <w:r>
              <w:rPr>
                <w:lang w:val="nl-NL"/>
              </w:rPr>
              <w:t>Stap</w:t>
            </w:r>
          </w:p>
        </w:tc>
        <w:tc>
          <w:tcPr>
            <w:tcW w:w="3685" w:type="dxa"/>
          </w:tcPr>
          <w:p w14:paraId="0F490097" w14:textId="5FE68D24" w:rsidR="004C16D6" w:rsidRDefault="004C16D6" w:rsidP="004C16D6">
            <w:pPr>
              <w:pStyle w:val="BodyText"/>
              <w:rPr>
                <w:lang w:val="nl-NL"/>
              </w:rPr>
            </w:pPr>
            <w:r>
              <w:rPr>
                <w:lang w:val="nl-NL"/>
              </w:rPr>
              <w:t>Outputbestandsnaam</w:t>
            </w:r>
          </w:p>
        </w:tc>
        <w:tc>
          <w:tcPr>
            <w:tcW w:w="4049" w:type="dxa"/>
          </w:tcPr>
          <w:p w14:paraId="7EA86902" w14:textId="69C5E4E9" w:rsidR="004C16D6" w:rsidRDefault="004C16D6" w:rsidP="004C16D6">
            <w:pPr>
              <w:pStyle w:val="BodyText"/>
              <w:rPr>
                <w:lang w:val="nl-NL"/>
              </w:rPr>
            </w:pPr>
            <w:r>
              <w:rPr>
                <w:lang w:val="nl-NL"/>
              </w:rPr>
              <w:t>Omschrijving</w:t>
            </w:r>
          </w:p>
        </w:tc>
      </w:tr>
      <w:tr w:rsidR="004C16D6" w:rsidRPr="005925A7" w14:paraId="22983788" w14:textId="77777777" w:rsidTr="00D32E56">
        <w:tc>
          <w:tcPr>
            <w:tcW w:w="2122" w:type="dxa"/>
          </w:tcPr>
          <w:p w14:paraId="3B2CA6D7" w14:textId="24D0E28A" w:rsidR="004C16D6" w:rsidRDefault="004C16D6" w:rsidP="004C16D6">
            <w:pPr>
              <w:pStyle w:val="BodyText"/>
              <w:rPr>
                <w:lang w:val="nl-NL"/>
              </w:rPr>
            </w:pPr>
            <w:r>
              <w:rPr>
                <w:lang w:val="nl-NL"/>
              </w:rPr>
              <w:t>In</w:t>
            </w:r>
            <w:r w:rsidR="00302014">
              <w:rPr>
                <w:lang w:val="nl-NL"/>
              </w:rPr>
              <w:t>put</w:t>
            </w:r>
          </w:p>
        </w:tc>
        <w:tc>
          <w:tcPr>
            <w:tcW w:w="3685" w:type="dxa"/>
          </w:tcPr>
          <w:p w14:paraId="3B095ADA" w14:textId="10535120" w:rsidR="004C16D6" w:rsidRDefault="004C16D6" w:rsidP="004C16D6">
            <w:pPr>
              <w:pStyle w:val="BodyText"/>
              <w:rPr>
                <w:lang w:val="nl-NL"/>
              </w:rPr>
            </w:pPr>
            <w:r>
              <w:rPr>
                <w:lang w:val="nl-NL"/>
              </w:rPr>
              <w:t>Inputbestand</w:t>
            </w:r>
            <w:r w:rsidR="00302014">
              <w:rPr>
                <w:lang w:val="nl-NL"/>
              </w:rPr>
              <w:t>snaam</w:t>
            </w:r>
          </w:p>
        </w:tc>
        <w:tc>
          <w:tcPr>
            <w:tcW w:w="4049" w:type="dxa"/>
          </w:tcPr>
          <w:p w14:paraId="70EF2CD7" w14:textId="77777777" w:rsidR="004C16D6" w:rsidRDefault="004C16D6" w:rsidP="004C16D6">
            <w:pPr>
              <w:pStyle w:val="BodyText"/>
              <w:rPr>
                <w:lang w:val="nl-NL"/>
              </w:rPr>
            </w:pPr>
          </w:p>
        </w:tc>
      </w:tr>
      <w:tr w:rsidR="004C16D6" w14:paraId="38BF3648" w14:textId="77777777" w:rsidTr="00D32E56">
        <w:tc>
          <w:tcPr>
            <w:tcW w:w="2122" w:type="dxa"/>
          </w:tcPr>
          <w:p w14:paraId="0696AE97" w14:textId="650B1109" w:rsidR="004C16D6" w:rsidRDefault="004C16D6" w:rsidP="004C16D6">
            <w:pPr>
              <w:pStyle w:val="BodyText"/>
              <w:rPr>
                <w:lang w:val="nl-NL"/>
              </w:rPr>
            </w:pPr>
            <w:r>
              <w:rPr>
                <w:lang w:val="nl-NL"/>
              </w:rPr>
              <w:t>Preprocessor</w:t>
            </w:r>
          </w:p>
        </w:tc>
        <w:tc>
          <w:tcPr>
            <w:tcW w:w="3685" w:type="dxa"/>
          </w:tcPr>
          <w:p w14:paraId="5DB480F7" w14:textId="4AB7280B" w:rsidR="004C16D6" w:rsidRDefault="004C16D6" w:rsidP="004C16D6">
            <w:pPr>
              <w:pStyle w:val="BodyText"/>
              <w:rPr>
                <w:lang w:val="nl-NL"/>
              </w:rPr>
            </w:pPr>
            <w:r>
              <w:rPr>
                <w:lang w:val="nl-NL"/>
              </w:rPr>
              <w:t>Inputbestand+output.ply</w:t>
            </w:r>
          </w:p>
        </w:tc>
        <w:tc>
          <w:tcPr>
            <w:tcW w:w="4049" w:type="dxa"/>
          </w:tcPr>
          <w:p w14:paraId="70C460B7" w14:textId="616709C4" w:rsidR="004C16D6" w:rsidRDefault="0004051B" w:rsidP="004C16D6">
            <w:pPr>
              <w:pStyle w:val="BodyText"/>
              <w:rPr>
                <w:lang w:val="nl-NL"/>
              </w:rPr>
            </w:pPr>
            <w:r>
              <w:rPr>
                <w:lang w:val="nl-NL"/>
              </w:rPr>
              <w:t>Resultaat van CloudCompare preprocessing</w:t>
            </w:r>
          </w:p>
        </w:tc>
      </w:tr>
      <w:tr w:rsidR="004C16D6" w:rsidRPr="002C6C8B" w14:paraId="03E0C751" w14:textId="77777777" w:rsidTr="00D32E56">
        <w:tc>
          <w:tcPr>
            <w:tcW w:w="2122" w:type="dxa"/>
          </w:tcPr>
          <w:p w14:paraId="1A922DEB" w14:textId="1CA9DF2A" w:rsidR="004C16D6" w:rsidRDefault="004C16D6" w:rsidP="004C16D6">
            <w:pPr>
              <w:pStyle w:val="BodyText"/>
              <w:rPr>
                <w:lang w:val="nl-NL"/>
              </w:rPr>
            </w:pPr>
            <w:r>
              <w:rPr>
                <w:lang w:val="nl-NL"/>
              </w:rPr>
              <w:t>Verdiepingen splitsen</w:t>
            </w:r>
          </w:p>
        </w:tc>
        <w:tc>
          <w:tcPr>
            <w:tcW w:w="3685" w:type="dxa"/>
          </w:tcPr>
          <w:p w14:paraId="74F847F7" w14:textId="77095264" w:rsidR="004C16D6" w:rsidRDefault="004C16D6" w:rsidP="004C16D6">
            <w:pPr>
              <w:pStyle w:val="BodyText"/>
              <w:rPr>
                <w:lang w:val="nl-NL"/>
              </w:rPr>
            </w:pPr>
            <w:r>
              <w:rPr>
                <w:lang w:val="nl-NL"/>
              </w:rPr>
              <w:t>Inputbestand+output_floor*.ply</w:t>
            </w:r>
          </w:p>
        </w:tc>
        <w:tc>
          <w:tcPr>
            <w:tcW w:w="4049" w:type="dxa"/>
          </w:tcPr>
          <w:p w14:paraId="73EDC663" w14:textId="50BF7A6F" w:rsidR="004C16D6" w:rsidRDefault="002467B9" w:rsidP="002467B9">
            <w:pPr>
              <w:pStyle w:val="BodyText"/>
              <w:rPr>
                <w:lang w:val="nl-NL"/>
              </w:rPr>
            </w:pPr>
            <w:r>
              <w:rPr>
                <w:lang w:val="nl-NL"/>
              </w:rPr>
              <w:t xml:space="preserve">Puntenwolk opgesplitst in meerdere verdiepingen. </w:t>
            </w:r>
          </w:p>
        </w:tc>
      </w:tr>
      <w:tr w:rsidR="002467B9" w:rsidRPr="002C6C8B" w14:paraId="1E1AFBDD" w14:textId="77777777" w:rsidTr="00D32E56">
        <w:tc>
          <w:tcPr>
            <w:tcW w:w="2122" w:type="dxa"/>
            <w:vMerge w:val="restart"/>
          </w:tcPr>
          <w:p w14:paraId="594EA875" w14:textId="0AAA4F22" w:rsidR="002467B9" w:rsidRDefault="002467B9" w:rsidP="004C16D6">
            <w:pPr>
              <w:pStyle w:val="BodyText"/>
              <w:rPr>
                <w:lang w:val="nl-NL"/>
              </w:rPr>
            </w:pPr>
            <w:r>
              <w:rPr>
                <w:lang w:val="nl-NL"/>
              </w:rPr>
              <w:t>Kamer splitsen</w:t>
            </w:r>
          </w:p>
          <w:p w14:paraId="013EE223" w14:textId="4A0A5D4E" w:rsidR="002467B9" w:rsidRDefault="002467B9" w:rsidP="004C16D6">
            <w:pPr>
              <w:pStyle w:val="BodyText"/>
              <w:rPr>
                <w:lang w:val="nl-NL"/>
              </w:rPr>
            </w:pPr>
          </w:p>
        </w:tc>
        <w:tc>
          <w:tcPr>
            <w:tcW w:w="3685" w:type="dxa"/>
          </w:tcPr>
          <w:p w14:paraId="64761302" w14:textId="1ED3D72C" w:rsidR="002467B9" w:rsidRPr="0004051B" w:rsidRDefault="002467B9" w:rsidP="004C16D6">
            <w:pPr>
              <w:pStyle w:val="BodyText"/>
              <w:rPr>
                <w:lang w:val="nl-NL"/>
              </w:rPr>
            </w:pPr>
            <w:r>
              <w:rPr>
                <w:lang w:val="nl-NL"/>
              </w:rPr>
              <w:t>Elke verdieping krijgt een apart map met output:</w:t>
            </w:r>
          </w:p>
        </w:tc>
        <w:tc>
          <w:tcPr>
            <w:tcW w:w="4049" w:type="dxa"/>
          </w:tcPr>
          <w:p w14:paraId="20C419B5" w14:textId="77777777" w:rsidR="002467B9" w:rsidRPr="0004051B" w:rsidRDefault="002467B9" w:rsidP="004C16D6">
            <w:pPr>
              <w:pStyle w:val="BodyText"/>
              <w:rPr>
                <w:lang w:val="nl-NL"/>
              </w:rPr>
            </w:pPr>
          </w:p>
        </w:tc>
      </w:tr>
      <w:tr w:rsidR="002467B9" w:rsidRPr="002C6C8B" w14:paraId="76516880" w14:textId="77777777" w:rsidTr="00D32E56">
        <w:tc>
          <w:tcPr>
            <w:tcW w:w="2122" w:type="dxa"/>
            <w:vMerge/>
          </w:tcPr>
          <w:p w14:paraId="614B31EF" w14:textId="1AFCDEE2" w:rsidR="002467B9" w:rsidRDefault="002467B9" w:rsidP="004C16D6">
            <w:pPr>
              <w:pStyle w:val="BodyText"/>
              <w:rPr>
                <w:lang w:val="nl-NL"/>
              </w:rPr>
            </w:pPr>
          </w:p>
        </w:tc>
        <w:tc>
          <w:tcPr>
            <w:tcW w:w="3685" w:type="dxa"/>
          </w:tcPr>
          <w:p w14:paraId="1CC790EB" w14:textId="4DEEBD6F" w:rsidR="002467B9" w:rsidRPr="0004051B" w:rsidRDefault="002467B9" w:rsidP="004C16D6">
            <w:pPr>
              <w:pStyle w:val="BodyText"/>
              <w:rPr>
                <w:lang w:val="nl-NL"/>
              </w:rPr>
            </w:pPr>
            <w:r w:rsidRPr="0004051B">
              <w:rPr>
                <w:lang w:val="nl-NL"/>
              </w:rPr>
              <w:t>orig.png</w:t>
            </w:r>
          </w:p>
        </w:tc>
        <w:tc>
          <w:tcPr>
            <w:tcW w:w="4049" w:type="dxa"/>
          </w:tcPr>
          <w:p w14:paraId="2F0F3AD9" w14:textId="102499C4" w:rsidR="002467B9" w:rsidRPr="0004051B" w:rsidRDefault="00C54015" w:rsidP="004C16D6">
            <w:pPr>
              <w:pStyle w:val="BodyText"/>
              <w:rPr>
                <w:lang w:val="nl-NL"/>
              </w:rPr>
            </w:pPr>
            <w:r>
              <w:rPr>
                <w:lang w:val="nl-NL"/>
              </w:rPr>
              <w:t>Slice van puntenwolk naar 2D weergave</w:t>
            </w:r>
          </w:p>
        </w:tc>
      </w:tr>
      <w:tr w:rsidR="002467B9" w:rsidRPr="002C6C8B" w14:paraId="247135CB" w14:textId="77777777" w:rsidTr="00D32E56">
        <w:tc>
          <w:tcPr>
            <w:tcW w:w="2122" w:type="dxa"/>
            <w:vMerge/>
          </w:tcPr>
          <w:p w14:paraId="2C22F641" w14:textId="77777777" w:rsidR="002467B9" w:rsidRPr="0004051B" w:rsidRDefault="002467B9" w:rsidP="004C16D6">
            <w:pPr>
              <w:pStyle w:val="BodyText"/>
              <w:rPr>
                <w:lang w:val="nl-NL"/>
              </w:rPr>
            </w:pPr>
          </w:p>
        </w:tc>
        <w:tc>
          <w:tcPr>
            <w:tcW w:w="3685" w:type="dxa"/>
          </w:tcPr>
          <w:p w14:paraId="544DE9EA" w14:textId="392DFBB8" w:rsidR="002467B9" w:rsidRPr="004C16D6" w:rsidRDefault="002467B9" w:rsidP="004C16D6">
            <w:pPr>
              <w:pStyle w:val="BodyText"/>
              <w:rPr>
                <w:lang w:val="en-US"/>
              </w:rPr>
            </w:pPr>
            <w:r w:rsidRPr="0004051B">
              <w:rPr>
                <w:lang w:val="nl-NL"/>
              </w:rPr>
              <w:t>IN</w:t>
            </w:r>
            <w:r>
              <w:rPr>
                <w:lang w:val="en-US"/>
              </w:rPr>
              <w:t>PUT.png</w:t>
            </w:r>
          </w:p>
        </w:tc>
        <w:tc>
          <w:tcPr>
            <w:tcW w:w="4049" w:type="dxa"/>
          </w:tcPr>
          <w:p w14:paraId="4C1388BA" w14:textId="62509CDF" w:rsidR="002467B9" w:rsidRPr="00C54015" w:rsidRDefault="00C54015" w:rsidP="004C16D6">
            <w:pPr>
              <w:pStyle w:val="BodyText"/>
              <w:rPr>
                <w:lang w:val="nl-NL"/>
              </w:rPr>
            </w:pPr>
            <w:r w:rsidRPr="00C54015">
              <w:rPr>
                <w:lang w:val="nl-NL"/>
              </w:rPr>
              <w:t>2D weergave na morfologische operaties</w:t>
            </w:r>
          </w:p>
        </w:tc>
      </w:tr>
      <w:tr w:rsidR="002467B9" w:rsidRPr="004C16D6" w14:paraId="29A6A8CA" w14:textId="77777777" w:rsidTr="00D32E56">
        <w:tc>
          <w:tcPr>
            <w:tcW w:w="2122" w:type="dxa"/>
            <w:vMerge/>
          </w:tcPr>
          <w:p w14:paraId="262967A4" w14:textId="77777777" w:rsidR="002467B9" w:rsidRPr="00C54015" w:rsidRDefault="002467B9" w:rsidP="004C16D6">
            <w:pPr>
              <w:pStyle w:val="BodyText"/>
              <w:rPr>
                <w:lang w:val="nl-NL"/>
              </w:rPr>
            </w:pPr>
          </w:p>
        </w:tc>
        <w:tc>
          <w:tcPr>
            <w:tcW w:w="3685" w:type="dxa"/>
          </w:tcPr>
          <w:p w14:paraId="1D79CF94" w14:textId="4C734673" w:rsidR="002467B9" w:rsidRPr="004C16D6" w:rsidRDefault="002467B9" w:rsidP="004C16D6">
            <w:pPr>
              <w:pStyle w:val="BodyText"/>
              <w:rPr>
                <w:lang w:val="en-US"/>
              </w:rPr>
            </w:pPr>
            <w:r>
              <w:rPr>
                <w:lang w:val="en-US"/>
              </w:rPr>
              <w:t>distancetransform.png</w:t>
            </w:r>
          </w:p>
        </w:tc>
        <w:tc>
          <w:tcPr>
            <w:tcW w:w="4049" w:type="dxa"/>
          </w:tcPr>
          <w:p w14:paraId="651D21CD" w14:textId="4CAC9D2E" w:rsidR="002467B9" w:rsidRPr="004C16D6" w:rsidRDefault="00C54015" w:rsidP="00C54015">
            <w:pPr>
              <w:pStyle w:val="BodyText"/>
              <w:rPr>
                <w:lang w:val="en-US"/>
              </w:rPr>
            </w:pPr>
            <w:r>
              <w:rPr>
                <w:lang w:val="en-US"/>
              </w:rPr>
              <w:t>2D weergave distance transform</w:t>
            </w:r>
          </w:p>
        </w:tc>
      </w:tr>
      <w:tr w:rsidR="002467B9" w:rsidRPr="004C16D6" w14:paraId="6D8DD05B" w14:textId="77777777" w:rsidTr="00D32E56">
        <w:tc>
          <w:tcPr>
            <w:tcW w:w="2122" w:type="dxa"/>
            <w:vMerge/>
          </w:tcPr>
          <w:p w14:paraId="09BE81BC" w14:textId="77777777" w:rsidR="002467B9" w:rsidRPr="004C16D6" w:rsidRDefault="002467B9" w:rsidP="004C16D6">
            <w:pPr>
              <w:pStyle w:val="BodyText"/>
              <w:rPr>
                <w:lang w:val="en-US"/>
              </w:rPr>
            </w:pPr>
          </w:p>
        </w:tc>
        <w:tc>
          <w:tcPr>
            <w:tcW w:w="3685" w:type="dxa"/>
          </w:tcPr>
          <w:p w14:paraId="6C83B774" w14:textId="26B6A5B3" w:rsidR="002467B9" w:rsidRDefault="002467B9" w:rsidP="004C16D6">
            <w:pPr>
              <w:pStyle w:val="BodyText"/>
              <w:rPr>
                <w:lang w:val="en-US"/>
              </w:rPr>
            </w:pPr>
            <w:r w:rsidRPr="004C16D6">
              <w:rPr>
                <w:lang w:val="en-US"/>
              </w:rPr>
              <w:t>RESULT_disttrans.png</w:t>
            </w:r>
          </w:p>
        </w:tc>
        <w:tc>
          <w:tcPr>
            <w:tcW w:w="4049" w:type="dxa"/>
          </w:tcPr>
          <w:p w14:paraId="1421BE4A" w14:textId="7E568F4F" w:rsidR="002467B9" w:rsidRPr="004C16D6" w:rsidRDefault="00C54015" w:rsidP="004C16D6">
            <w:pPr>
              <w:pStyle w:val="BodyText"/>
              <w:rPr>
                <w:lang w:val="en-US"/>
              </w:rPr>
            </w:pPr>
            <w:r>
              <w:rPr>
                <w:lang w:val="en-US"/>
              </w:rPr>
              <w:t>2D weergave kamer splitsing</w:t>
            </w:r>
          </w:p>
        </w:tc>
      </w:tr>
      <w:tr w:rsidR="002467B9" w:rsidRPr="004C16D6" w14:paraId="00E21F79" w14:textId="77777777" w:rsidTr="00D32E56">
        <w:tc>
          <w:tcPr>
            <w:tcW w:w="2122" w:type="dxa"/>
            <w:vMerge/>
          </w:tcPr>
          <w:p w14:paraId="74F505E7" w14:textId="77777777" w:rsidR="002467B9" w:rsidRPr="004C16D6" w:rsidRDefault="002467B9" w:rsidP="004C16D6">
            <w:pPr>
              <w:pStyle w:val="BodyText"/>
              <w:rPr>
                <w:lang w:val="en-US"/>
              </w:rPr>
            </w:pPr>
          </w:p>
        </w:tc>
        <w:tc>
          <w:tcPr>
            <w:tcW w:w="3685" w:type="dxa"/>
          </w:tcPr>
          <w:p w14:paraId="76F0696C" w14:textId="68D1D496" w:rsidR="002467B9" w:rsidRPr="004C16D6" w:rsidRDefault="002467B9" w:rsidP="004C16D6">
            <w:pPr>
              <w:pStyle w:val="BodyText"/>
              <w:rPr>
                <w:lang w:val="en-US"/>
              </w:rPr>
            </w:pPr>
            <w:r>
              <w:rPr>
                <w:lang w:val="en-US"/>
              </w:rPr>
              <w:t>slice.ply</w:t>
            </w:r>
          </w:p>
        </w:tc>
        <w:tc>
          <w:tcPr>
            <w:tcW w:w="4049" w:type="dxa"/>
          </w:tcPr>
          <w:p w14:paraId="000953D7" w14:textId="1A921F4D" w:rsidR="002467B9" w:rsidRPr="004C16D6" w:rsidRDefault="00C54015" w:rsidP="004C16D6">
            <w:pPr>
              <w:pStyle w:val="BodyText"/>
              <w:rPr>
                <w:lang w:val="en-US"/>
              </w:rPr>
            </w:pPr>
            <w:r>
              <w:rPr>
                <w:lang w:val="en-US"/>
              </w:rPr>
              <w:t xml:space="preserve">Slice van puntenwolk </w:t>
            </w:r>
          </w:p>
        </w:tc>
      </w:tr>
      <w:tr w:rsidR="002467B9" w:rsidRPr="004C16D6" w14:paraId="0499686B" w14:textId="77777777" w:rsidTr="00D32E56">
        <w:tc>
          <w:tcPr>
            <w:tcW w:w="2122" w:type="dxa"/>
            <w:vMerge/>
          </w:tcPr>
          <w:p w14:paraId="79A615C3" w14:textId="77777777" w:rsidR="002467B9" w:rsidRPr="004C16D6" w:rsidRDefault="002467B9" w:rsidP="004C16D6">
            <w:pPr>
              <w:pStyle w:val="BodyText"/>
              <w:rPr>
                <w:lang w:val="en-US"/>
              </w:rPr>
            </w:pPr>
          </w:p>
        </w:tc>
        <w:tc>
          <w:tcPr>
            <w:tcW w:w="3685" w:type="dxa"/>
          </w:tcPr>
          <w:p w14:paraId="739DC582" w14:textId="3C5EA702" w:rsidR="002467B9" w:rsidRPr="004C16D6" w:rsidRDefault="002467B9" w:rsidP="004C16D6">
            <w:pPr>
              <w:pStyle w:val="BodyText"/>
              <w:rPr>
                <w:lang w:val="en-US"/>
              </w:rPr>
            </w:pPr>
            <w:r w:rsidRPr="004C16D6">
              <w:rPr>
                <w:lang w:val="en-US"/>
              </w:rPr>
              <w:t>room*.ply</w:t>
            </w:r>
          </w:p>
        </w:tc>
        <w:tc>
          <w:tcPr>
            <w:tcW w:w="4049" w:type="dxa"/>
          </w:tcPr>
          <w:p w14:paraId="06AF0D2F" w14:textId="1799E17C" w:rsidR="002467B9" w:rsidRPr="004C16D6" w:rsidRDefault="00C54015" w:rsidP="004C16D6">
            <w:pPr>
              <w:pStyle w:val="BodyText"/>
              <w:rPr>
                <w:lang w:val="en-US"/>
              </w:rPr>
            </w:pPr>
            <w:r>
              <w:rPr>
                <w:lang w:val="en-US"/>
              </w:rPr>
              <w:t>Puntenwolk gesplitst in kamers</w:t>
            </w:r>
          </w:p>
        </w:tc>
      </w:tr>
      <w:tr w:rsidR="005A61EB" w:rsidRPr="002C6C8B" w14:paraId="3975AE7A" w14:textId="77777777" w:rsidTr="00D32E56">
        <w:tc>
          <w:tcPr>
            <w:tcW w:w="2122" w:type="dxa"/>
          </w:tcPr>
          <w:p w14:paraId="3E6BC8B6" w14:textId="366C247C" w:rsidR="005A61EB" w:rsidRPr="004C16D6" w:rsidRDefault="00126F01" w:rsidP="004C16D6">
            <w:pPr>
              <w:pStyle w:val="BodyText"/>
              <w:rPr>
                <w:lang w:val="en-US"/>
              </w:rPr>
            </w:pPr>
            <w:r>
              <w:rPr>
                <w:lang w:val="en-US"/>
              </w:rPr>
              <w:t>Kamer</w:t>
            </w:r>
            <w:r w:rsidR="005A61EB">
              <w:rPr>
                <w:lang w:val="en-US"/>
              </w:rPr>
              <w:t>reconstructie</w:t>
            </w:r>
          </w:p>
        </w:tc>
        <w:tc>
          <w:tcPr>
            <w:tcW w:w="3685" w:type="dxa"/>
          </w:tcPr>
          <w:p w14:paraId="47FFB12E" w14:textId="62C7B347" w:rsidR="005A61EB" w:rsidRPr="004C16D6" w:rsidRDefault="005A61EB" w:rsidP="003B393D">
            <w:pPr>
              <w:pStyle w:val="BodyText"/>
              <w:rPr>
                <w:lang w:val="en-US"/>
              </w:rPr>
            </w:pPr>
            <w:r w:rsidRPr="003B393D">
              <w:rPr>
                <w:lang w:val="en-US"/>
              </w:rPr>
              <w:t>room_</w:t>
            </w:r>
            <w:r>
              <w:rPr>
                <w:lang w:val="en-US"/>
              </w:rPr>
              <w:t>*</w:t>
            </w:r>
            <w:r w:rsidRPr="003B393D">
              <w:rPr>
                <w:lang w:val="en-US"/>
              </w:rPr>
              <w:t>_out_result.obj</w:t>
            </w:r>
          </w:p>
        </w:tc>
        <w:tc>
          <w:tcPr>
            <w:tcW w:w="4049" w:type="dxa"/>
          </w:tcPr>
          <w:p w14:paraId="373CFAFE" w14:textId="47F491D3" w:rsidR="005A61EB" w:rsidRPr="0099351E" w:rsidRDefault="0099351E" w:rsidP="004C16D6">
            <w:pPr>
              <w:pStyle w:val="BodyText"/>
              <w:rPr>
                <w:lang w:val="nl-NL"/>
              </w:rPr>
            </w:pPr>
            <w:r w:rsidRPr="0099351E">
              <w:rPr>
                <w:lang w:val="nl-NL"/>
              </w:rPr>
              <w:t>3D reconstructie mesh per kamer</w:t>
            </w:r>
          </w:p>
        </w:tc>
      </w:tr>
      <w:tr w:rsidR="0099351E" w:rsidRPr="002C6C8B" w14:paraId="2EA1FCBF" w14:textId="77777777" w:rsidTr="0021165F">
        <w:tc>
          <w:tcPr>
            <w:tcW w:w="2122" w:type="dxa"/>
            <w:vMerge w:val="restart"/>
            <w:shd w:val="clear" w:color="auto" w:fill="auto"/>
          </w:tcPr>
          <w:p w14:paraId="607CFC23" w14:textId="55AFCBD5" w:rsidR="0099351E" w:rsidRPr="0021165F" w:rsidRDefault="0099351E" w:rsidP="0099351E">
            <w:pPr>
              <w:pStyle w:val="BodyText"/>
              <w:rPr>
                <w:lang w:val="en-US"/>
              </w:rPr>
            </w:pPr>
            <w:r w:rsidRPr="0021165F">
              <w:rPr>
                <w:lang w:val="en-US"/>
              </w:rPr>
              <w:t>Oppervlakte berekening</w:t>
            </w:r>
          </w:p>
        </w:tc>
        <w:tc>
          <w:tcPr>
            <w:tcW w:w="3685" w:type="dxa"/>
            <w:shd w:val="clear" w:color="auto" w:fill="auto"/>
          </w:tcPr>
          <w:p w14:paraId="35E1AB26" w14:textId="163E5ECA" w:rsidR="0099351E" w:rsidRPr="0021165F" w:rsidRDefault="0099351E" w:rsidP="0099351E">
            <w:pPr>
              <w:pStyle w:val="BodyText"/>
              <w:rPr>
                <w:lang w:val="en-US"/>
              </w:rPr>
            </w:pPr>
            <w:r w:rsidRPr="0021165F">
              <w:rPr>
                <w:lang w:val="en-US"/>
              </w:rPr>
              <w:t>room_*_out_result_repaired.obj</w:t>
            </w:r>
          </w:p>
        </w:tc>
        <w:tc>
          <w:tcPr>
            <w:tcW w:w="4049" w:type="dxa"/>
            <w:shd w:val="clear" w:color="auto" w:fill="auto"/>
          </w:tcPr>
          <w:p w14:paraId="2D6FA1E1" w14:textId="691345A5" w:rsidR="0099351E" w:rsidRPr="0021165F" w:rsidRDefault="0099351E" w:rsidP="0099351E">
            <w:pPr>
              <w:pStyle w:val="BodyText"/>
              <w:rPr>
                <w:lang w:val="nl-NL"/>
              </w:rPr>
            </w:pPr>
            <w:r w:rsidRPr="0021165F">
              <w:rPr>
                <w:lang w:val="nl-NL"/>
              </w:rPr>
              <w:t>3D reconstructie mesh per kamer na reparatie en her</w:t>
            </w:r>
            <w:r w:rsidR="00391689" w:rsidRPr="0021165F">
              <w:rPr>
                <w:lang w:val="nl-NL"/>
              </w:rPr>
              <w:t>-</w:t>
            </w:r>
            <w:r w:rsidRPr="0021165F">
              <w:rPr>
                <w:lang w:val="nl-NL"/>
              </w:rPr>
              <w:t xml:space="preserve">calculatie van </w:t>
            </w:r>
            <w:r w:rsidR="00126F01" w:rsidRPr="0021165F">
              <w:rPr>
                <w:lang w:val="nl-NL"/>
              </w:rPr>
              <w:t>oriëntatie</w:t>
            </w:r>
          </w:p>
        </w:tc>
      </w:tr>
      <w:tr w:rsidR="0099351E" w:rsidRPr="002C6C8B" w14:paraId="0AB49781" w14:textId="77777777" w:rsidTr="0021165F">
        <w:tc>
          <w:tcPr>
            <w:tcW w:w="2122" w:type="dxa"/>
            <w:vMerge/>
            <w:shd w:val="clear" w:color="auto" w:fill="auto"/>
          </w:tcPr>
          <w:p w14:paraId="5D757AA8" w14:textId="77777777" w:rsidR="0099351E" w:rsidRPr="0021165F" w:rsidRDefault="0099351E" w:rsidP="0099351E">
            <w:pPr>
              <w:pStyle w:val="BodyText"/>
              <w:rPr>
                <w:lang w:val="nl-NL"/>
              </w:rPr>
            </w:pPr>
          </w:p>
        </w:tc>
        <w:tc>
          <w:tcPr>
            <w:tcW w:w="3685" w:type="dxa"/>
            <w:shd w:val="clear" w:color="auto" w:fill="auto"/>
          </w:tcPr>
          <w:p w14:paraId="7EEF6634" w14:textId="621A128D" w:rsidR="0099351E" w:rsidRPr="0021165F" w:rsidRDefault="0099351E" w:rsidP="0099351E">
            <w:pPr>
              <w:pStyle w:val="BodyText"/>
              <w:rPr>
                <w:lang w:val="en-US"/>
              </w:rPr>
            </w:pPr>
            <w:r w:rsidRPr="0021165F">
              <w:rPr>
                <w:lang w:val="en-US"/>
              </w:rPr>
              <w:t>room_*_out_result_floor.obj</w:t>
            </w:r>
          </w:p>
        </w:tc>
        <w:tc>
          <w:tcPr>
            <w:tcW w:w="4049" w:type="dxa"/>
            <w:shd w:val="clear" w:color="auto" w:fill="auto"/>
          </w:tcPr>
          <w:p w14:paraId="4130DDAA" w14:textId="63D9DBCD" w:rsidR="0099351E" w:rsidRPr="0021165F" w:rsidRDefault="00391689" w:rsidP="00391689">
            <w:pPr>
              <w:pStyle w:val="BodyText"/>
              <w:rPr>
                <w:lang w:val="nl-NL"/>
              </w:rPr>
            </w:pPr>
            <w:r w:rsidRPr="0021165F">
              <w:rPr>
                <w:lang w:val="nl-NL"/>
              </w:rPr>
              <w:t>3D reconstructie mesh van vlakken in de vloer per kamer</w:t>
            </w:r>
          </w:p>
        </w:tc>
      </w:tr>
      <w:tr w:rsidR="0099351E" w:rsidRPr="002C6C8B" w14:paraId="11DD5B3A" w14:textId="77777777" w:rsidTr="0021165F">
        <w:tc>
          <w:tcPr>
            <w:tcW w:w="2122" w:type="dxa"/>
            <w:vMerge/>
            <w:shd w:val="clear" w:color="auto" w:fill="auto"/>
          </w:tcPr>
          <w:p w14:paraId="787AF26E" w14:textId="77777777" w:rsidR="0099351E" w:rsidRPr="0021165F" w:rsidRDefault="0099351E" w:rsidP="0099351E">
            <w:pPr>
              <w:pStyle w:val="BodyText"/>
              <w:rPr>
                <w:lang w:val="nl-NL"/>
              </w:rPr>
            </w:pPr>
          </w:p>
        </w:tc>
        <w:tc>
          <w:tcPr>
            <w:tcW w:w="3685" w:type="dxa"/>
            <w:shd w:val="clear" w:color="auto" w:fill="auto"/>
          </w:tcPr>
          <w:p w14:paraId="1FB36D5C" w14:textId="1569AEF1" w:rsidR="0099351E" w:rsidRPr="0021165F" w:rsidRDefault="0099351E" w:rsidP="0099351E">
            <w:pPr>
              <w:pStyle w:val="BodyText"/>
              <w:rPr>
                <w:lang w:val="en-US"/>
              </w:rPr>
            </w:pPr>
            <w:r w:rsidRPr="0021165F">
              <w:rPr>
                <w:lang w:val="en-US"/>
              </w:rPr>
              <w:t>metrics.txt</w:t>
            </w:r>
          </w:p>
        </w:tc>
        <w:tc>
          <w:tcPr>
            <w:tcW w:w="4049" w:type="dxa"/>
            <w:shd w:val="clear" w:color="auto" w:fill="auto"/>
          </w:tcPr>
          <w:p w14:paraId="41771E97" w14:textId="19B14329" w:rsidR="0099351E" w:rsidRPr="0021165F" w:rsidRDefault="00D9698D" w:rsidP="0099351E">
            <w:pPr>
              <w:pStyle w:val="BodyText"/>
              <w:rPr>
                <w:lang w:val="nl-NL"/>
              </w:rPr>
            </w:pPr>
            <w:r w:rsidRPr="0021165F">
              <w:rPr>
                <w:lang w:val="nl-NL"/>
              </w:rPr>
              <w:t xml:space="preserve">Volumes en oppervlaktes per kamer uitgeschreven in een </w:t>
            </w:r>
            <w:r w:rsidR="00126F01" w:rsidRPr="0021165F">
              <w:rPr>
                <w:lang w:val="nl-NL"/>
              </w:rPr>
              <w:t>.</w:t>
            </w:r>
            <w:r w:rsidRPr="0021165F">
              <w:rPr>
                <w:lang w:val="nl-NL"/>
              </w:rPr>
              <w:t>txt bestand</w:t>
            </w:r>
          </w:p>
        </w:tc>
      </w:tr>
      <w:tr w:rsidR="005925A7" w:rsidRPr="002C6C8B" w14:paraId="151A7903" w14:textId="77777777" w:rsidTr="0021165F">
        <w:tc>
          <w:tcPr>
            <w:tcW w:w="2122" w:type="dxa"/>
            <w:shd w:val="clear" w:color="auto" w:fill="auto"/>
          </w:tcPr>
          <w:p w14:paraId="2A4ACAFC" w14:textId="44B73C54" w:rsidR="005925A7" w:rsidRPr="0021165F" w:rsidRDefault="005925A7" w:rsidP="0099351E">
            <w:pPr>
              <w:pStyle w:val="BodyText"/>
              <w:rPr>
                <w:lang w:val="nl-NL"/>
              </w:rPr>
            </w:pPr>
            <w:r w:rsidRPr="0021165F">
              <w:rPr>
                <w:lang w:val="nl-NL"/>
              </w:rPr>
              <w:t>Samenvoegen kamer objecten</w:t>
            </w:r>
          </w:p>
        </w:tc>
        <w:tc>
          <w:tcPr>
            <w:tcW w:w="3685" w:type="dxa"/>
            <w:shd w:val="clear" w:color="auto" w:fill="auto"/>
          </w:tcPr>
          <w:p w14:paraId="1259DCD9" w14:textId="6E6B744D" w:rsidR="005925A7" w:rsidRPr="0021165F" w:rsidRDefault="005925A7" w:rsidP="0099351E">
            <w:pPr>
              <w:pStyle w:val="BodyText"/>
              <w:rPr>
                <w:lang w:val="en-US"/>
              </w:rPr>
            </w:pPr>
            <w:r w:rsidRPr="0021165F">
              <w:rPr>
                <w:lang w:val="en-US"/>
              </w:rPr>
              <w:t>roomsmerge.obj</w:t>
            </w:r>
          </w:p>
        </w:tc>
        <w:tc>
          <w:tcPr>
            <w:tcW w:w="4049" w:type="dxa"/>
            <w:shd w:val="clear" w:color="auto" w:fill="auto"/>
          </w:tcPr>
          <w:p w14:paraId="1C7A2642" w14:textId="535FE667" w:rsidR="005925A7" w:rsidRPr="0021165F" w:rsidRDefault="005925A7" w:rsidP="0099351E">
            <w:pPr>
              <w:pStyle w:val="BodyText"/>
              <w:rPr>
                <w:lang w:val="nl-NL"/>
              </w:rPr>
            </w:pPr>
            <w:r w:rsidRPr="0021165F">
              <w:rPr>
                <w:lang w:val="nl-NL"/>
              </w:rPr>
              <w:t xml:space="preserve">3D reconstructie mesh van alle kamers gecombineerd in één bestand </w:t>
            </w:r>
          </w:p>
        </w:tc>
      </w:tr>
    </w:tbl>
    <w:p w14:paraId="58153C1A" w14:textId="29D2C830" w:rsidR="00E12A42" w:rsidRDefault="00E12A42" w:rsidP="00E12A42">
      <w:pPr>
        <w:pStyle w:val="Heading2"/>
        <w:rPr>
          <w:lang w:val="nl-NL"/>
        </w:rPr>
      </w:pPr>
      <w:bookmarkStart w:id="201" w:name="_Ref86667250"/>
      <w:bookmarkStart w:id="202" w:name="_Ref86669630"/>
      <w:bookmarkStart w:id="203" w:name="_Toc86672307"/>
      <w:bookmarkStart w:id="204" w:name="_Toc86674437"/>
      <w:bookmarkStart w:id="205" w:name="_Toc86674509"/>
      <w:bookmarkStart w:id="206" w:name="_Toc86695075"/>
      <w:bookmarkStart w:id="207" w:name="_Toc86700134"/>
      <w:bookmarkStart w:id="208" w:name="_Toc86700821"/>
      <w:bookmarkStart w:id="209" w:name="_Toc86701049"/>
      <w:bookmarkStart w:id="210" w:name="_Toc88748401"/>
      <w:r>
        <w:rPr>
          <w:lang w:val="nl-NL"/>
        </w:rPr>
        <w:t xml:space="preserve">Resultaten </w:t>
      </w:r>
      <w:r w:rsidR="000A4693">
        <w:rPr>
          <w:lang w:val="nl-NL"/>
        </w:rPr>
        <w:t xml:space="preserve">resterende </w:t>
      </w:r>
      <w:r>
        <w:rPr>
          <w:lang w:val="nl-NL"/>
        </w:rPr>
        <w:t>Woonstad puntenwolken</w:t>
      </w:r>
      <w:bookmarkEnd w:id="201"/>
      <w:bookmarkEnd w:id="202"/>
      <w:bookmarkEnd w:id="203"/>
      <w:bookmarkEnd w:id="204"/>
      <w:bookmarkEnd w:id="205"/>
      <w:bookmarkEnd w:id="206"/>
      <w:bookmarkEnd w:id="207"/>
      <w:bookmarkEnd w:id="208"/>
      <w:bookmarkEnd w:id="209"/>
      <w:bookmarkEnd w:id="210"/>
    </w:p>
    <w:p w14:paraId="64E22827" w14:textId="531B0A5D" w:rsidR="0004262D" w:rsidRPr="00E12A42" w:rsidRDefault="000E16A6" w:rsidP="000A4693">
      <w:pPr>
        <w:pStyle w:val="BodyText"/>
        <w:rPr>
          <w:lang w:val="nl-NL"/>
        </w:rPr>
      </w:pPr>
      <w:r w:rsidRPr="0069560E">
        <w:rPr>
          <w:lang w:val="nl-NL"/>
        </w:rPr>
        <w:t xml:space="preserve">De </w:t>
      </w:r>
      <w:r w:rsidR="00847822" w:rsidRPr="0069560E">
        <w:rPr>
          <w:lang w:val="nl-NL"/>
        </w:rPr>
        <w:t>twee</w:t>
      </w:r>
      <w:r w:rsidRPr="0069560E">
        <w:rPr>
          <w:lang w:val="nl-NL"/>
        </w:rPr>
        <w:t xml:space="preserve"> puntenwolken van Woonstad </w:t>
      </w:r>
      <w:r w:rsidR="00847822" w:rsidRPr="0069560E">
        <w:rPr>
          <w:lang w:val="nl-NL"/>
        </w:rPr>
        <w:t xml:space="preserve">zonder </w:t>
      </w:r>
      <w:r w:rsidR="008B2F95" w:rsidRPr="0069560E">
        <w:rPr>
          <w:lang w:val="nl-NL"/>
        </w:rPr>
        <w:t>punten van buiten het pand</w:t>
      </w:r>
      <w:r w:rsidR="00847822" w:rsidRPr="0069560E">
        <w:rPr>
          <w:lang w:val="nl-NL"/>
        </w:rPr>
        <w:t xml:space="preserve"> </w:t>
      </w:r>
      <w:r w:rsidRPr="0069560E">
        <w:rPr>
          <w:lang w:val="nl-NL"/>
        </w:rPr>
        <w:t xml:space="preserve">zijn door de </w:t>
      </w:r>
      <w:r w:rsidR="00847822" w:rsidRPr="0069560E">
        <w:rPr>
          <w:lang w:val="nl-NL"/>
        </w:rPr>
        <w:t>pipeline gehaald.</w:t>
      </w:r>
      <w:r w:rsidR="0004262D" w:rsidRPr="0069560E">
        <w:rPr>
          <w:lang w:val="nl-NL"/>
        </w:rPr>
        <w:t xml:space="preserve"> De resultaten staan in tabel 1</w:t>
      </w:r>
      <w:r w:rsidR="00847822" w:rsidRPr="0069560E">
        <w:rPr>
          <w:lang w:val="nl-NL"/>
        </w:rPr>
        <w:t>. Hiervan zijn handmatig een aantal gegevens uit de puntenwolk en het BIM</w:t>
      </w:r>
      <w:r w:rsidR="00126F01" w:rsidRPr="0069560E">
        <w:rPr>
          <w:lang w:val="nl-NL"/>
        </w:rPr>
        <w:t>-</w:t>
      </w:r>
      <w:r w:rsidR="00847822" w:rsidRPr="0069560E">
        <w:rPr>
          <w:lang w:val="nl-NL"/>
        </w:rPr>
        <w:t>model gehaald om te vergelijken.</w:t>
      </w:r>
      <w:r w:rsidR="00254852" w:rsidRPr="0069560E">
        <w:rPr>
          <w:lang w:val="nl-NL"/>
        </w:rPr>
        <w:t xml:space="preserve"> Dit is ook weergegeven in </w:t>
      </w:r>
      <w:r w:rsidR="0004262D" w:rsidRPr="0069560E">
        <w:rPr>
          <w:lang w:val="nl-NL"/>
        </w:rPr>
        <w:fldChar w:fldCharType="begin"/>
      </w:r>
      <w:r w:rsidR="0004262D" w:rsidRPr="0069560E">
        <w:rPr>
          <w:lang w:val="nl-NL"/>
        </w:rPr>
        <w:instrText xml:space="preserve"> REF _Ref86698232 \h </w:instrText>
      </w:r>
      <w:r w:rsidR="000A4693" w:rsidRPr="0069560E">
        <w:rPr>
          <w:lang w:val="nl-NL"/>
        </w:rPr>
        <w:instrText xml:space="preserve"> \* MERGEFORMAT </w:instrText>
      </w:r>
      <w:r w:rsidR="0004262D" w:rsidRPr="0069560E">
        <w:rPr>
          <w:lang w:val="nl-NL"/>
        </w:rPr>
      </w:r>
      <w:r w:rsidR="0004262D" w:rsidRPr="0069560E">
        <w:rPr>
          <w:lang w:val="nl-NL"/>
        </w:rPr>
        <w:fldChar w:fldCharType="separate"/>
      </w:r>
      <w:r w:rsidR="0021165F" w:rsidRPr="009E2402">
        <w:rPr>
          <w:lang w:val="nl-NL"/>
        </w:rPr>
        <w:t xml:space="preserve">Figuur </w:t>
      </w:r>
      <w:r w:rsidR="0021165F">
        <w:rPr>
          <w:noProof/>
          <w:lang w:val="nl-NL"/>
        </w:rPr>
        <w:t>17</w:t>
      </w:r>
      <w:r w:rsidR="0004262D" w:rsidRPr="0069560E">
        <w:rPr>
          <w:lang w:val="nl-NL"/>
        </w:rPr>
        <w:fldChar w:fldCharType="end"/>
      </w:r>
      <w:r w:rsidR="0004262D" w:rsidRPr="0069560E">
        <w:rPr>
          <w:lang w:val="nl-NL"/>
        </w:rPr>
        <w:t>.</w:t>
      </w:r>
      <w:r w:rsidR="0004262D">
        <w:rPr>
          <w:lang w:val="nl-NL"/>
        </w:rPr>
        <w:t xml:space="preserve"> </w:t>
      </w:r>
    </w:p>
    <w:p w14:paraId="3D7FBC6E" w14:textId="3D8849CB" w:rsidR="0004262D" w:rsidRPr="0004262D" w:rsidRDefault="0004262D" w:rsidP="0004262D">
      <w:pPr>
        <w:pStyle w:val="Caption"/>
        <w:keepNext/>
        <w:rPr>
          <w:lang w:val="nl-NL"/>
        </w:rPr>
      </w:pPr>
      <w:r w:rsidRPr="0004262D">
        <w:rPr>
          <w:lang w:val="nl-NL"/>
        </w:rPr>
        <w:t xml:space="preserve">Tabel </w:t>
      </w:r>
      <w:r>
        <w:fldChar w:fldCharType="begin"/>
      </w:r>
      <w:r w:rsidRPr="0004262D">
        <w:rPr>
          <w:lang w:val="nl-NL"/>
        </w:rPr>
        <w:instrText xml:space="preserve"> SEQ Tabel \* ARABIC </w:instrText>
      </w:r>
      <w:r>
        <w:fldChar w:fldCharType="separate"/>
      </w:r>
      <w:r w:rsidRPr="0004262D">
        <w:rPr>
          <w:noProof/>
          <w:lang w:val="nl-NL"/>
        </w:rPr>
        <w:t>1</w:t>
      </w:r>
      <w:r>
        <w:fldChar w:fldCharType="end"/>
      </w:r>
      <w:r w:rsidRPr="0004262D">
        <w:rPr>
          <w:lang w:val="nl-NL"/>
        </w:rPr>
        <w:t xml:space="preserve">: De resultaten van de </w:t>
      </w:r>
      <w:r>
        <w:rPr>
          <w:lang w:val="nl-NL"/>
        </w:rPr>
        <w:t>Woonstad puntenwolken zonder buiten punten vergeleken met het B</w:t>
      </w:r>
      <w:r w:rsidR="00126F01">
        <w:rPr>
          <w:lang w:val="nl-NL"/>
        </w:rPr>
        <w:t>IM-</w:t>
      </w:r>
      <w:r>
        <w:rPr>
          <w:lang w:val="nl-NL"/>
        </w:rPr>
        <w:t>mod</w:t>
      </w:r>
      <w:r w:rsidR="000A4693">
        <w:rPr>
          <w:lang w:val="nl-NL"/>
        </w:rPr>
        <w:t xml:space="preserve">el. </w:t>
      </w:r>
    </w:p>
    <w:tbl>
      <w:tblPr>
        <w:tblStyle w:val="TableGrid"/>
        <w:tblW w:w="9776" w:type="dxa"/>
        <w:tblLayout w:type="fixed"/>
        <w:tblLook w:val="04A0" w:firstRow="1" w:lastRow="0" w:firstColumn="1" w:lastColumn="0" w:noHBand="0" w:noVBand="1"/>
      </w:tblPr>
      <w:tblGrid>
        <w:gridCol w:w="1955"/>
        <w:gridCol w:w="1955"/>
        <w:gridCol w:w="1955"/>
        <w:gridCol w:w="1955"/>
        <w:gridCol w:w="1956"/>
      </w:tblGrid>
      <w:tr w:rsidR="00523F1C" w14:paraId="2904EA78" w14:textId="534ACD1D" w:rsidTr="0021165F">
        <w:trPr>
          <w:cnfStyle w:val="100000000000" w:firstRow="1" w:lastRow="0" w:firstColumn="0" w:lastColumn="0" w:oddVBand="0" w:evenVBand="0" w:oddHBand="0" w:evenHBand="0" w:firstRowFirstColumn="0" w:firstRowLastColumn="0" w:lastRowFirstColumn="0" w:lastRowLastColumn="0"/>
        </w:trPr>
        <w:tc>
          <w:tcPr>
            <w:tcW w:w="1955" w:type="dxa"/>
          </w:tcPr>
          <w:p w14:paraId="4D1F3D81" w14:textId="54C42A22" w:rsidR="00523F1C" w:rsidRDefault="00523F1C" w:rsidP="007350F6">
            <w:pPr>
              <w:pStyle w:val="BodyText"/>
              <w:rPr>
                <w:lang w:val="nl-NL"/>
              </w:rPr>
            </w:pPr>
            <w:r>
              <w:rPr>
                <w:lang w:val="nl-NL"/>
              </w:rPr>
              <w:t>Puntenwolknaam</w:t>
            </w:r>
          </w:p>
        </w:tc>
        <w:tc>
          <w:tcPr>
            <w:tcW w:w="1955" w:type="dxa"/>
          </w:tcPr>
          <w:p w14:paraId="4287669D" w14:textId="680664A6" w:rsidR="00523F1C" w:rsidRDefault="00523F1C" w:rsidP="004F4C25">
            <w:pPr>
              <w:pStyle w:val="BodyText"/>
              <w:rPr>
                <w:lang w:val="nl-NL"/>
              </w:rPr>
            </w:pPr>
            <w:r>
              <w:rPr>
                <w:lang w:val="nl-NL"/>
              </w:rPr>
              <w:t>Aantal ruimten in puntenwolk (Handmatig bekeken)</w:t>
            </w:r>
          </w:p>
        </w:tc>
        <w:tc>
          <w:tcPr>
            <w:tcW w:w="1955" w:type="dxa"/>
          </w:tcPr>
          <w:p w14:paraId="5F786C53" w14:textId="5081B511" w:rsidR="00523F1C" w:rsidRDefault="00523F1C" w:rsidP="004F4C25">
            <w:pPr>
              <w:pStyle w:val="BodyText"/>
              <w:rPr>
                <w:lang w:val="nl-NL"/>
              </w:rPr>
            </w:pPr>
            <w:r>
              <w:rPr>
                <w:lang w:val="nl-NL"/>
              </w:rPr>
              <w:t>Aantal succesvol gevonden ruimten</w:t>
            </w:r>
          </w:p>
        </w:tc>
        <w:tc>
          <w:tcPr>
            <w:tcW w:w="1955" w:type="dxa"/>
          </w:tcPr>
          <w:p w14:paraId="29E09D72" w14:textId="01F34F1E" w:rsidR="00523F1C" w:rsidRDefault="00523F1C" w:rsidP="004F4C25">
            <w:pPr>
              <w:pStyle w:val="BodyText"/>
              <w:rPr>
                <w:lang w:val="nl-NL"/>
              </w:rPr>
            </w:pPr>
            <w:r>
              <w:rPr>
                <w:lang w:val="nl-NL"/>
              </w:rPr>
              <w:t>Oppervlakte en inhoud</w:t>
            </w:r>
          </w:p>
        </w:tc>
        <w:tc>
          <w:tcPr>
            <w:tcW w:w="1956" w:type="dxa"/>
          </w:tcPr>
          <w:p w14:paraId="24F3F629" w14:textId="28A2ABFF" w:rsidR="00523F1C" w:rsidRDefault="00126F01" w:rsidP="004F4C25">
            <w:pPr>
              <w:pStyle w:val="BodyText"/>
              <w:rPr>
                <w:lang w:val="nl-NL"/>
              </w:rPr>
            </w:pPr>
            <w:r>
              <w:rPr>
                <w:lang w:val="nl-NL"/>
              </w:rPr>
              <w:t>BIM-</w:t>
            </w:r>
            <w:r w:rsidR="00F76553">
              <w:rPr>
                <w:lang w:val="nl-NL"/>
              </w:rPr>
              <w:t>model</w:t>
            </w:r>
          </w:p>
        </w:tc>
      </w:tr>
      <w:tr w:rsidR="00523F1C" w:rsidRPr="002C6C8B" w14:paraId="30F36E66" w14:textId="36D92F76" w:rsidTr="0021165F">
        <w:tc>
          <w:tcPr>
            <w:tcW w:w="1955" w:type="dxa"/>
          </w:tcPr>
          <w:p w14:paraId="3CA3BF15" w14:textId="16B23A1C" w:rsidR="00523F1C" w:rsidRPr="004F4C25" w:rsidRDefault="00523F1C" w:rsidP="004F4C25">
            <w:pPr>
              <w:spacing w:after="0" w:line="240" w:lineRule="auto"/>
              <w:rPr>
                <w:rFonts w:ascii="Calibri" w:hAnsi="Calibri" w:cs="Calibri"/>
                <w:color w:val="000000"/>
                <w:sz w:val="22"/>
                <w:lang w:val="nl-NL"/>
              </w:rPr>
            </w:pPr>
            <w:r>
              <w:rPr>
                <w:rFonts w:ascii="Calibri" w:hAnsi="Calibri" w:cs="Calibri"/>
                <w:color w:val="000000"/>
                <w:sz w:val="22"/>
              </w:rPr>
              <w:t>cl24124c3b_alpierson-1.las</w:t>
            </w:r>
          </w:p>
        </w:tc>
        <w:tc>
          <w:tcPr>
            <w:tcW w:w="1955" w:type="dxa"/>
          </w:tcPr>
          <w:p w14:paraId="273E6AC3" w14:textId="77777777" w:rsidR="00523F1C" w:rsidRDefault="00523F1C" w:rsidP="007350F6">
            <w:pPr>
              <w:pStyle w:val="BodyText"/>
              <w:rPr>
                <w:lang w:val="nl-NL"/>
              </w:rPr>
            </w:pPr>
            <w:r>
              <w:rPr>
                <w:lang w:val="nl-NL"/>
              </w:rPr>
              <w:t>Verdieping1: 4</w:t>
            </w:r>
          </w:p>
          <w:p w14:paraId="70E65906" w14:textId="51E90548" w:rsidR="00523F1C" w:rsidRDefault="00523F1C" w:rsidP="007350F6">
            <w:pPr>
              <w:pStyle w:val="BodyText"/>
              <w:rPr>
                <w:lang w:val="nl-NL"/>
              </w:rPr>
            </w:pPr>
            <w:r>
              <w:rPr>
                <w:lang w:val="nl-NL"/>
              </w:rPr>
              <w:t>Verdieping2: 4</w:t>
            </w:r>
          </w:p>
        </w:tc>
        <w:tc>
          <w:tcPr>
            <w:tcW w:w="1955" w:type="dxa"/>
          </w:tcPr>
          <w:p w14:paraId="61E0EFCA" w14:textId="3FE46F33" w:rsidR="00523F1C" w:rsidRDefault="00523F1C" w:rsidP="007350F6">
            <w:pPr>
              <w:pStyle w:val="BodyText"/>
              <w:rPr>
                <w:lang w:val="nl-NL"/>
              </w:rPr>
            </w:pPr>
            <w:r>
              <w:rPr>
                <w:lang w:val="nl-NL"/>
              </w:rPr>
              <w:t xml:space="preserve">Verdieping1: </w:t>
            </w:r>
            <w:r w:rsidR="009837BE">
              <w:rPr>
                <w:lang w:val="nl-NL"/>
              </w:rPr>
              <w:t>4</w:t>
            </w:r>
          </w:p>
          <w:p w14:paraId="4FF2378F" w14:textId="0EC66779" w:rsidR="00523F1C" w:rsidRDefault="00523F1C" w:rsidP="007350F6">
            <w:pPr>
              <w:pStyle w:val="BodyText"/>
              <w:rPr>
                <w:lang w:val="nl-NL"/>
              </w:rPr>
            </w:pPr>
            <w:r>
              <w:rPr>
                <w:lang w:val="nl-NL"/>
              </w:rPr>
              <w:t>Verdieping2: 0</w:t>
            </w:r>
          </w:p>
        </w:tc>
        <w:tc>
          <w:tcPr>
            <w:tcW w:w="1955" w:type="dxa"/>
          </w:tcPr>
          <w:p w14:paraId="1F74E9C8" w14:textId="6CF282A5" w:rsidR="00F76553" w:rsidRDefault="00523F1C" w:rsidP="007350F6">
            <w:pPr>
              <w:pStyle w:val="BodyText"/>
              <w:rPr>
                <w:lang w:val="nl-NL"/>
              </w:rPr>
            </w:pPr>
            <w:r>
              <w:rPr>
                <w:lang w:val="nl-NL"/>
              </w:rPr>
              <w:t>Kamer1:</w:t>
            </w:r>
            <w:r w:rsidR="00F76553">
              <w:rPr>
                <w:lang w:val="nl-NL"/>
              </w:rPr>
              <w:t xml:space="preserve"> 7.95m</w:t>
            </w:r>
            <w:r w:rsidR="003D1386">
              <w:rPr>
                <w:vertAlign w:val="superscript"/>
                <w:lang w:val="nl-NL"/>
              </w:rPr>
              <w:t xml:space="preserve">2 </w:t>
            </w:r>
            <w:r w:rsidR="00F76553">
              <w:rPr>
                <w:lang w:val="nl-NL"/>
              </w:rPr>
              <w:t xml:space="preserve"> en </w:t>
            </w:r>
            <w:r w:rsidR="00F76553" w:rsidRPr="00F76553">
              <w:rPr>
                <w:lang w:val="nl-NL"/>
              </w:rPr>
              <w:t>22.45</w:t>
            </w:r>
            <w:r w:rsidR="00F76553">
              <w:rPr>
                <w:lang w:val="nl-NL"/>
              </w:rPr>
              <w:t xml:space="preserve"> </w:t>
            </w:r>
            <w:r w:rsidR="00042C2E">
              <w:rPr>
                <w:lang w:val="nl-NL"/>
              </w:rPr>
              <w:t>m</w:t>
            </w:r>
            <w:r w:rsidR="00042C2E">
              <w:rPr>
                <w:vertAlign w:val="superscript"/>
                <w:lang w:val="nl-NL"/>
              </w:rPr>
              <w:t>3</w:t>
            </w:r>
          </w:p>
          <w:p w14:paraId="59CDFE4D" w14:textId="47CB7F4B" w:rsidR="00523F1C" w:rsidRDefault="00523F1C" w:rsidP="007350F6">
            <w:pPr>
              <w:pStyle w:val="BodyText"/>
              <w:rPr>
                <w:lang w:val="nl-NL"/>
              </w:rPr>
            </w:pPr>
            <w:r>
              <w:rPr>
                <w:lang w:val="nl-NL"/>
              </w:rPr>
              <w:t>Kamer2:</w:t>
            </w:r>
            <w:r w:rsidR="00637BDB" w:rsidRPr="00637BDB">
              <w:rPr>
                <w:lang w:val="nl-NL"/>
              </w:rPr>
              <w:t xml:space="preserve"> 16.62</w:t>
            </w:r>
            <w:r w:rsidR="00637BDB">
              <w:rPr>
                <w:lang w:val="nl-NL"/>
              </w:rPr>
              <w:t xml:space="preserve"> m</w:t>
            </w:r>
            <w:r w:rsidR="003D1386">
              <w:rPr>
                <w:vertAlign w:val="superscript"/>
                <w:lang w:val="nl-NL"/>
              </w:rPr>
              <w:t>2</w:t>
            </w:r>
            <w:r w:rsidR="00637BDB">
              <w:rPr>
                <w:vertAlign w:val="superscript"/>
                <w:lang w:val="nl-NL"/>
              </w:rPr>
              <w:t xml:space="preserve"> </w:t>
            </w:r>
            <w:r w:rsidR="00637BDB">
              <w:rPr>
                <w:lang w:val="nl-NL"/>
              </w:rPr>
              <w:t xml:space="preserve">en </w:t>
            </w:r>
            <w:r w:rsidR="00637BDB" w:rsidRPr="00637BDB">
              <w:rPr>
                <w:lang w:val="nl-NL"/>
              </w:rPr>
              <w:t>36.</w:t>
            </w:r>
            <w:r w:rsidR="00637BDB">
              <w:rPr>
                <w:lang w:val="nl-NL"/>
              </w:rPr>
              <w:t>7 m</w:t>
            </w:r>
            <w:r w:rsidR="00042C2E">
              <w:rPr>
                <w:vertAlign w:val="superscript"/>
                <w:lang w:val="nl-NL"/>
              </w:rPr>
              <w:t>3</w:t>
            </w:r>
          </w:p>
          <w:p w14:paraId="1098D59E" w14:textId="35CED7BF" w:rsidR="00523F1C" w:rsidRDefault="00523F1C" w:rsidP="00637BDB">
            <w:pPr>
              <w:pStyle w:val="BodyText"/>
              <w:rPr>
                <w:lang w:val="nl-NL"/>
              </w:rPr>
            </w:pPr>
            <w:r>
              <w:rPr>
                <w:lang w:val="nl-NL"/>
              </w:rPr>
              <w:t>Kamer3:</w:t>
            </w:r>
            <w:r w:rsidR="00637BDB">
              <w:rPr>
                <w:lang w:val="nl-NL"/>
              </w:rPr>
              <w:t xml:space="preserve"> </w:t>
            </w:r>
            <w:r w:rsidR="00637BDB" w:rsidRPr="00637BDB">
              <w:rPr>
                <w:lang w:val="nl-NL"/>
              </w:rPr>
              <w:t>0.58</w:t>
            </w:r>
            <w:r w:rsidR="00637BDB">
              <w:rPr>
                <w:lang w:val="nl-NL"/>
              </w:rPr>
              <w:t xml:space="preserve"> m</w:t>
            </w:r>
            <w:r w:rsidR="003D1386">
              <w:rPr>
                <w:vertAlign w:val="superscript"/>
                <w:lang w:val="nl-NL"/>
              </w:rPr>
              <w:t>2</w:t>
            </w:r>
            <w:r w:rsidR="00637BDB">
              <w:rPr>
                <w:vertAlign w:val="superscript"/>
                <w:lang w:val="nl-NL"/>
              </w:rPr>
              <w:t xml:space="preserve"> </w:t>
            </w:r>
            <w:r w:rsidR="00637BDB">
              <w:rPr>
                <w:lang w:val="nl-NL"/>
              </w:rPr>
              <w:t xml:space="preserve">en </w:t>
            </w:r>
            <w:r w:rsidR="00637BDB" w:rsidRPr="00637BDB">
              <w:rPr>
                <w:lang w:val="nl-NL"/>
              </w:rPr>
              <w:t>1.03</w:t>
            </w:r>
            <w:r w:rsidR="00637BDB">
              <w:rPr>
                <w:lang w:val="nl-NL"/>
              </w:rPr>
              <w:t xml:space="preserve"> m</w:t>
            </w:r>
            <w:r w:rsidR="00042C2E">
              <w:rPr>
                <w:vertAlign w:val="superscript"/>
                <w:lang w:val="nl-NL"/>
              </w:rPr>
              <w:t>3</w:t>
            </w:r>
          </w:p>
          <w:p w14:paraId="1A4A56DF" w14:textId="7D46CABE" w:rsidR="00523F1C" w:rsidRDefault="009837BE" w:rsidP="00637BDB">
            <w:pPr>
              <w:pStyle w:val="BodyText"/>
              <w:rPr>
                <w:lang w:val="nl-NL"/>
              </w:rPr>
            </w:pPr>
            <w:r>
              <w:rPr>
                <w:lang w:val="nl-NL"/>
              </w:rPr>
              <w:t xml:space="preserve">Kamer4: </w:t>
            </w:r>
            <w:r w:rsidR="00637BDB">
              <w:rPr>
                <w:lang w:val="nl-NL"/>
              </w:rPr>
              <w:t>2</w:t>
            </w:r>
            <w:r w:rsidRPr="009837BE">
              <w:rPr>
                <w:lang w:val="nl-NL"/>
              </w:rPr>
              <w:t>.</w:t>
            </w:r>
            <w:r>
              <w:rPr>
                <w:lang w:val="nl-NL"/>
              </w:rPr>
              <w:t>85 m</w:t>
            </w:r>
            <w:r w:rsidR="003D1386">
              <w:rPr>
                <w:vertAlign w:val="superscript"/>
                <w:lang w:val="nl-NL"/>
              </w:rPr>
              <w:t>2</w:t>
            </w:r>
            <w:r>
              <w:rPr>
                <w:vertAlign w:val="superscript"/>
                <w:lang w:val="nl-NL"/>
              </w:rPr>
              <w:t xml:space="preserve"> </w:t>
            </w:r>
            <w:r>
              <w:rPr>
                <w:lang w:val="nl-NL"/>
              </w:rPr>
              <w:t>en 6.18 m</w:t>
            </w:r>
            <w:r w:rsidR="00042C2E">
              <w:rPr>
                <w:vertAlign w:val="superscript"/>
                <w:lang w:val="nl-NL"/>
              </w:rPr>
              <w:t>3</w:t>
            </w:r>
          </w:p>
        </w:tc>
        <w:tc>
          <w:tcPr>
            <w:tcW w:w="1956" w:type="dxa"/>
          </w:tcPr>
          <w:p w14:paraId="1FB62891" w14:textId="03B2645E" w:rsidR="001C4223" w:rsidRDefault="001C4223" w:rsidP="007350F6">
            <w:pPr>
              <w:pStyle w:val="BodyText"/>
              <w:rPr>
                <w:lang w:val="nl-NL"/>
              </w:rPr>
            </w:pPr>
            <w:r>
              <w:rPr>
                <w:lang w:val="nl-NL"/>
              </w:rPr>
              <w:t>Kamer1: 7.86 m</w:t>
            </w:r>
            <w:r w:rsidR="003D1386">
              <w:rPr>
                <w:vertAlign w:val="superscript"/>
                <w:lang w:val="nl-NL"/>
              </w:rPr>
              <w:t>2</w:t>
            </w:r>
            <w:r>
              <w:rPr>
                <w:vertAlign w:val="superscript"/>
                <w:lang w:val="nl-NL"/>
              </w:rPr>
              <w:t xml:space="preserve"> </w:t>
            </w:r>
            <w:r>
              <w:rPr>
                <w:lang w:val="nl-NL"/>
              </w:rPr>
              <w:t>en 20.82 m</w:t>
            </w:r>
            <w:r w:rsidR="00042C2E">
              <w:rPr>
                <w:vertAlign w:val="superscript"/>
                <w:lang w:val="nl-NL"/>
              </w:rPr>
              <w:t>3</w:t>
            </w:r>
          </w:p>
          <w:p w14:paraId="70AE6ABC" w14:textId="5AA53889" w:rsidR="001C4223" w:rsidRDefault="001C4223" w:rsidP="007350F6">
            <w:pPr>
              <w:pStyle w:val="BodyText"/>
              <w:rPr>
                <w:lang w:val="nl-NL"/>
              </w:rPr>
            </w:pPr>
            <w:r>
              <w:rPr>
                <w:lang w:val="nl-NL"/>
              </w:rPr>
              <w:t>Kamer2: 15.9 m</w:t>
            </w:r>
            <w:r w:rsidR="003D1386">
              <w:rPr>
                <w:vertAlign w:val="superscript"/>
                <w:lang w:val="nl-NL"/>
              </w:rPr>
              <w:t>2</w:t>
            </w:r>
            <w:r>
              <w:rPr>
                <w:vertAlign w:val="superscript"/>
                <w:lang w:val="nl-NL"/>
              </w:rPr>
              <w:t xml:space="preserve"> </w:t>
            </w:r>
            <w:r>
              <w:rPr>
                <w:lang w:val="nl-NL"/>
              </w:rPr>
              <w:t>en 41 m</w:t>
            </w:r>
            <w:r w:rsidR="00042C2E">
              <w:rPr>
                <w:vertAlign w:val="superscript"/>
                <w:lang w:val="nl-NL"/>
              </w:rPr>
              <w:t>3</w:t>
            </w:r>
          </w:p>
          <w:p w14:paraId="1D744937" w14:textId="3BDA53FB" w:rsidR="00523F1C" w:rsidRDefault="001C4223" w:rsidP="007350F6">
            <w:pPr>
              <w:pStyle w:val="BodyText"/>
              <w:rPr>
                <w:lang w:val="nl-NL"/>
              </w:rPr>
            </w:pPr>
            <w:r>
              <w:rPr>
                <w:lang w:val="nl-NL"/>
              </w:rPr>
              <w:t>Kamer3: 0.38 m</w:t>
            </w:r>
            <w:r w:rsidR="003D1386">
              <w:rPr>
                <w:vertAlign w:val="superscript"/>
                <w:lang w:val="nl-NL"/>
              </w:rPr>
              <w:t>2</w:t>
            </w:r>
            <w:r>
              <w:rPr>
                <w:vertAlign w:val="superscript"/>
                <w:lang w:val="nl-NL"/>
              </w:rPr>
              <w:t xml:space="preserve"> </w:t>
            </w:r>
            <w:r>
              <w:rPr>
                <w:lang w:val="nl-NL"/>
              </w:rPr>
              <w:t>en 1.02 m</w:t>
            </w:r>
            <w:r w:rsidR="00042C2E">
              <w:rPr>
                <w:vertAlign w:val="superscript"/>
                <w:lang w:val="nl-NL"/>
              </w:rPr>
              <w:t>3</w:t>
            </w:r>
          </w:p>
          <w:p w14:paraId="2BC365BA" w14:textId="3B4D99FA" w:rsidR="00523F1C" w:rsidRDefault="009837BE" w:rsidP="007350F6">
            <w:pPr>
              <w:pStyle w:val="BodyText"/>
              <w:rPr>
                <w:lang w:val="nl-NL"/>
              </w:rPr>
            </w:pPr>
            <w:r>
              <w:rPr>
                <w:lang w:val="nl-NL"/>
              </w:rPr>
              <w:t>Kamer4: 2.6 m</w:t>
            </w:r>
            <w:r w:rsidR="003D1386">
              <w:rPr>
                <w:vertAlign w:val="superscript"/>
                <w:lang w:val="nl-NL"/>
              </w:rPr>
              <w:t>2</w:t>
            </w:r>
            <w:r>
              <w:rPr>
                <w:vertAlign w:val="superscript"/>
                <w:lang w:val="nl-NL"/>
              </w:rPr>
              <w:t xml:space="preserve"> </w:t>
            </w:r>
            <w:r>
              <w:rPr>
                <w:lang w:val="nl-NL"/>
              </w:rPr>
              <w:t>en 6.81 m</w:t>
            </w:r>
            <w:r w:rsidR="00042C2E">
              <w:rPr>
                <w:vertAlign w:val="superscript"/>
                <w:lang w:val="nl-NL"/>
              </w:rPr>
              <w:t>3</w:t>
            </w:r>
          </w:p>
        </w:tc>
      </w:tr>
      <w:tr w:rsidR="00523F1C" w:rsidRPr="002C6C8B" w14:paraId="1B4C4DEF" w14:textId="0CD0A168" w:rsidTr="0021165F">
        <w:tc>
          <w:tcPr>
            <w:tcW w:w="1955" w:type="dxa"/>
          </w:tcPr>
          <w:p w14:paraId="6897E025" w14:textId="3D0B2A25" w:rsidR="00523F1C" w:rsidRPr="004F4C25" w:rsidRDefault="00523F1C" w:rsidP="004F4C25">
            <w:pPr>
              <w:spacing w:after="0" w:line="240" w:lineRule="auto"/>
              <w:rPr>
                <w:rFonts w:ascii="Calibri" w:hAnsi="Calibri" w:cs="Calibri"/>
                <w:color w:val="000000"/>
                <w:sz w:val="22"/>
                <w:lang w:val="nl-NL"/>
              </w:rPr>
            </w:pPr>
            <w:r>
              <w:rPr>
                <w:rFonts w:ascii="Calibri" w:hAnsi="Calibri" w:cs="Calibri"/>
                <w:color w:val="000000"/>
                <w:sz w:val="22"/>
              </w:rPr>
              <w:t>cl24124i2c_albplein-1.las</w:t>
            </w:r>
          </w:p>
        </w:tc>
        <w:tc>
          <w:tcPr>
            <w:tcW w:w="1955" w:type="dxa"/>
          </w:tcPr>
          <w:p w14:paraId="7DEBEA55" w14:textId="77777777" w:rsidR="004169CB" w:rsidRDefault="004169CB" w:rsidP="007350F6">
            <w:pPr>
              <w:pStyle w:val="BodyText"/>
              <w:rPr>
                <w:lang w:val="nl-NL"/>
              </w:rPr>
            </w:pPr>
            <w:r>
              <w:rPr>
                <w:lang w:val="nl-NL"/>
              </w:rPr>
              <w:t>Verdieping1: 3</w:t>
            </w:r>
          </w:p>
          <w:p w14:paraId="257ECE20" w14:textId="78E3F132" w:rsidR="00523F1C" w:rsidRDefault="004169CB" w:rsidP="007350F6">
            <w:pPr>
              <w:pStyle w:val="BodyText"/>
              <w:rPr>
                <w:lang w:val="nl-NL"/>
              </w:rPr>
            </w:pPr>
            <w:r>
              <w:rPr>
                <w:lang w:val="nl-NL"/>
              </w:rPr>
              <w:t>Verdieping2: 5</w:t>
            </w:r>
          </w:p>
        </w:tc>
        <w:tc>
          <w:tcPr>
            <w:tcW w:w="1955" w:type="dxa"/>
          </w:tcPr>
          <w:p w14:paraId="0381BC6D" w14:textId="77777777" w:rsidR="003404B3" w:rsidRDefault="004169CB" w:rsidP="007350F6">
            <w:pPr>
              <w:pStyle w:val="BodyText"/>
              <w:rPr>
                <w:lang w:val="nl-NL"/>
              </w:rPr>
            </w:pPr>
            <w:r>
              <w:rPr>
                <w:lang w:val="nl-NL"/>
              </w:rPr>
              <w:t>Verdieping1:</w:t>
            </w:r>
            <w:r w:rsidR="003404B3">
              <w:rPr>
                <w:lang w:val="nl-NL"/>
              </w:rPr>
              <w:t xml:space="preserve"> 1</w:t>
            </w:r>
          </w:p>
          <w:p w14:paraId="0CB65D92" w14:textId="6DB98EF3" w:rsidR="00523F1C" w:rsidRDefault="003404B3" w:rsidP="007350F6">
            <w:pPr>
              <w:pStyle w:val="BodyText"/>
              <w:rPr>
                <w:lang w:val="nl-NL"/>
              </w:rPr>
            </w:pPr>
            <w:r>
              <w:rPr>
                <w:lang w:val="nl-NL"/>
              </w:rPr>
              <w:t>Verdieping2: 1</w:t>
            </w:r>
          </w:p>
        </w:tc>
        <w:tc>
          <w:tcPr>
            <w:tcW w:w="1955" w:type="dxa"/>
          </w:tcPr>
          <w:p w14:paraId="489523B9" w14:textId="3F72A1FC" w:rsidR="003404B3" w:rsidRDefault="003404B3" w:rsidP="007350F6">
            <w:pPr>
              <w:pStyle w:val="BodyText"/>
              <w:rPr>
                <w:lang w:val="nl-NL"/>
              </w:rPr>
            </w:pPr>
            <w:r>
              <w:rPr>
                <w:lang w:val="nl-NL"/>
              </w:rPr>
              <w:t xml:space="preserve">Kamer 1: </w:t>
            </w:r>
            <w:r w:rsidRPr="003404B3">
              <w:rPr>
                <w:lang w:val="nl-NL"/>
              </w:rPr>
              <w:t>4.09</w:t>
            </w:r>
            <w:r>
              <w:rPr>
                <w:lang w:val="nl-NL"/>
              </w:rPr>
              <w:t xml:space="preserve"> m</w:t>
            </w:r>
            <w:r w:rsidR="003D1386">
              <w:rPr>
                <w:vertAlign w:val="superscript"/>
                <w:lang w:val="nl-NL"/>
              </w:rPr>
              <w:t>2</w:t>
            </w:r>
            <w:r>
              <w:rPr>
                <w:vertAlign w:val="superscript"/>
                <w:lang w:val="nl-NL"/>
              </w:rPr>
              <w:t xml:space="preserve"> </w:t>
            </w:r>
            <w:r>
              <w:rPr>
                <w:lang w:val="nl-NL"/>
              </w:rPr>
              <w:t xml:space="preserve">en </w:t>
            </w:r>
            <w:r w:rsidRPr="003404B3">
              <w:rPr>
                <w:lang w:val="nl-NL"/>
              </w:rPr>
              <w:t>11.88</w:t>
            </w:r>
            <w:r>
              <w:rPr>
                <w:lang w:val="nl-NL"/>
              </w:rPr>
              <w:t xml:space="preserve"> m</w:t>
            </w:r>
            <w:r w:rsidR="00042C2E">
              <w:rPr>
                <w:vertAlign w:val="superscript"/>
                <w:lang w:val="nl-NL"/>
              </w:rPr>
              <w:t>3</w:t>
            </w:r>
          </w:p>
          <w:p w14:paraId="4B306981" w14:textId="4886998E" w:rsidR="00523F1C" w:rsidRDefault="003404B3" w:rsidP="007350F6">
            <w:pPr>
              <w:pStyle w:val="BodyText"/>
              <w:rPr>
                <w:lang w:val="nl-NL"/>
              </w:rPr>
            </w:pPr>
            <w:r>
              <w:rPr>
                <w:lang w:val="nl-NL"/>
              </w:rPr>
              <w:t>Kamer 1 (2</w:t>
            </w:r>
            <w:r w:rsidRPr="003404B3">
              <w:rPr>
                <w:vertAlign w:val="superscript"/>
                <w:lang w:val="nl-NL"/>
              </w:rPr>
              <w:t>e</w:t>
            </w:r>
            <w:r>
              <w:rPr>
                <w:lang w:val="nl-NL"/>
              </w:rPr>
              <w:t xml:space="preserve"> verdieping): </w:t>
            </w:r>
            <w:r w:rsidR="00CB1002" w:rsidRPr="00CB1002">
              <w:rPr>
                <w:lang w:val="nl-NL"/>
              </w:rPr>
              <w:t>18.89</w:t>
            </w:r>
            <w:r w:rsidR="00CB1002">
              <w:rPr>
                <w:lang w:val="nl-NL"/>
              </w:rPr>
              <w:t>m</w:t>
            </w:r>
            <w:r w:rsidR="00042C2E">
              <w:rPr>
                <w:vertAlign w:val="superscript"/>
                <w:lang w:val="nl-NL"/>
              </w:rPr>
              <w:t>2</w:t>
            </w:r>
            <w:r w:rsidR="00CB1002">
              <w:rPr>
                <w:lang w:val="nl-NL"/>
              </w:rPr>
              <w:t xml:space="preserve"> en </w:t>
            </w:r>
            <w:r w:rsidR="00CB1002" w:rsidRPr="00CB1002">
              <w:rPr>
                <w:lang w:val="nl-NL"/>
              </w:rPr>
              <w:t>46.12</w:t>
            </w:r>
            <w:r w:rsidR="00CB1002">
              <w:rPr>
                <w:lang w:val="nl-NL"/>
              </w:rPr>
              <w:t>m</w:t>
            </w:r>
            <w:r w:rsidR="00042C2E">
              <w:rPr>
                <w:vertAlign w:val="superscript"/>
                <w:lang w:val="nl-NL"/>
              </w:rPr>
              <w:t>3</w:t>
            </w:r>
          </w:p>
        </w:tc>
        <w:tc>
          <w:tcPr>
            <w:tcW w:w="1956" w:type="dxa"/>
          </w:tcPr>
          <w:p w14:paraId="0E80B9E9" w14:textId="5E24990B" w:rsidR="009127C2" w:rsidRDefault="009127C2" w:rsidP="007350F6">
            <w:pPr>
              <w:pStyle w:val="BodyText"/>
              <w:rPr>
                <w:lang w:val="nl-NL"/>
              </w:rPr>
            </w:pPr>
            <w:r>
              <w:rPr>
                <w:lang w:val="nl-NL"/>
              </w:rPr>
              <w:t>Kamer 1: 3.14m</w:t>
            </w:r>
            <w:r w:rsidR="003D1386">
              <w:rPr>
                <w:vertAlign w:val="superscript"/>
                <w:lang w:val="nl-NL"/>
              </w:rPr>
              <w:t>2</w:t>
            </w:r>
            <w:r>
              <w:rPr>
                <w:vertAlign w:val="superscript"/>
                <w:lang w:val="nl-NL"/>
              </w:rPr>
              <w:t xml:space="preserve"> </w:t>
            </w:r>
            <w:r>
              <w:rPr>
                <w:lang w:val="nl-NL"/>
              </w:rPr>
              <w:t>en 8.49m</w:t>
            </w:r>
            <w:r w:rsidR="00042C2E">
              <w:rPr>
                <w:vertAlign w:val="superscript"/>
                <w:lang w:val="nl-NL"/>
              </w:rPr>
              <w:t>3</w:t>
            </w:r>
          </w:p>
          <w:p w14:paraId="75B1ED93" w14:textId="3585A19B" w:rsidR="00523F1C" w:rsidRDefault="009127C2" w:rsidP="007350F6">
            <w:pPr>
              <w:pStyle w:val="BodyText"/>
              <w:rPr>
                <w:lang w:val="nl-NL"/>
              </w:rPr>
            </w:pPr>
            <w:r>
              <w:rPr>
                <w:lang w:val="nl-NL"/>
              </w:rPr>
              <w:t>Kamer 1: (2</w:t>
            </w:r>
            <w:r w:rsidRPr="009127C2">
              <w:rPr>
                <w:vertAlign w:val="superscript"/>
                <w:lang w:val="nl-NL"/>
              </w:rPr>
              <w:t>e</w:t>
            </w:r>
            <w:r>
              <w:rPr>
                <w:lang w:val="nl-NL"/>
              </w:rPr>
              <w:t xml:space="preserve"> verdieping): 19.31m</w:t>
            </w:r>
            <w:r w:rsidR="003D1386">
              <w:rPr>
                <w:vertAlign w:val="superscript"/>
                <w:lang w:val="nl-NL"/>
              </w:rPr>
              <w:t>2</w:t>
            </w:r>
            <w:r>
              <w:rPr>
                <w:vertAlign w:val="superscript"/>
                <w:lang w:val="nl-NL"/>
              </w:rPr>
              <w:t xml:space="preserve"> </w:t>
            </w:r>
            <w:r>
              <w:rPr>
                <w:lang w:val="nl-NL"/>
              </w:rPr>
              <w:t>en 39.24 m</w:t>
            </w:r>
            <w:r w:rsidR="00042C2E">
              <w:rPr>
                <w:vertAlign w:val="superscript"/>
                <w:lang w:val="nl-NL"/>
              </w:rPr>
              <w:t>3</w:t>
            </w:r>
          </w:p>
        </w:tc>
      </w:tr>
    </w:tbl>
    <w:p w14:paraId="5366A8B0" w14:textId="0EEB6A25" w:rsidR="007350F6" w:rsidRPr="007350F6" w:rsidRDefault="007350F6" w:rsidP="007350F6">
      <w:pPr>
        <w:pStyle w:val="BodyText"/>
        <w:rPr>
          <w:lang w:val="nl-NL"/>
        </w:rPr>
      </w:pPr>
    </w:p>
    <w:p w14:paraId="60DB3EF0" w14:textId="5CCAD1C7" w:rsidR="009E2402" w:rsidRDefault="009E2402" w:rsidP="009E2402">
      <w:pPr>
        <w:keepNext/>
        <w:spacing w:after="160" w:line="259" w:lineRule="auto"/>
      </w:pPr>
      <w:r>
        <w:rPr>
          <w:noProof/>
          <w:lang w:val="nl-NL" w:eastAsia="nl-NL"/>
        </w:rPr>
        <mc:AlternateContent>
          <mc:Choice Requires="wpg">
            <w:drawing>
              <wp:inline distT="0" distB="0" distL="0" distR="0" wp14:anchorId="168D955E" wp14:editId="30119384">
                <wp:extent cx="5527964" cy="2866741"/>
                <wp:effectExtent l="0" t="0" r="0" b="0"/>
                <wp:docPr id="65" name="Group 65"/>
                <wp:cNvGraphicFramePr/>
                <a:graphic xmlns:a="http://schemas.openxmlformats.org/drawingml/2006/main">
                  <a:graphicData uri="http://schemas.microsoft.com/office/word/2010/wordprocessingGroup">
                    <wpg:wgp>
                      <wpg:cNvGrpSpPr/>
                      <wpg:grpSpPr>
                        <a:xfrm>
                          <a:off x="0" y="0"/>
                          <a:ext cx="5527964" cy="2866741"/>
                          <a:chOff x="0" y="-109758"/>
                          <a:chExt cx="5831004" cy="3061970"/>
                        </a:xfrm>
                      </wpg:grpSpPr>
                      <pic:pic xmlns:pic="http://schemas.openxmlformats.org/drawingml/2006/picture">
                        <pic:nvPicPr>
                          <pic:cNvPr id="66" name="Picture 6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60955" cy="2915285"/>
                          </a:xfrm>
                          <a:prstGeom prst="rect">
                            <a:avLst/>
                          </a:prstGeom>
                        </pic:spPr>
                      </pic:pic>
                      <pic:pic xmlns:pic="http://schemas.openxmlformats.org/drawingml/2006/picture">
                        <pic:nvPicPr>
                          <pic:cNvPr id="68" name="Picture 6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358314" y="-109758"/>
                            <a:ext cx="2472690" cy="3061970"/>
                          </a:xfrm>
                          <a:prstGeom prst="rect">
                            <a:avLst/>
                          </a:prstGeom>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5055C44F">
              <v:group id="Group 65" style="width:435.25pt;height:225.75pt;mso-position-horizontal-relative:char;mso-position-vertical-relative:line" coordsize="58310,30619" coordorigin=",-1097" o:spid="_x0000_s1026" w14:anchorId="777E5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">
                <v:shape id="Picture 66" style="position:absolute;width:25609;height:2915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">
                  <v:imagedata o:title="" r:id="rId83"/>
                  <v:path arrowok="t"/>
                </v:shape>
                <v:shape id="Picture 68" style="position:absolute;left:33583;top:-1097;width:24727;height:3061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">
                  <v:imagedata o:title="" r:id="rId84"/>
                  <v:path arrowok="t"/>
                </v:shape>
                <w10:anchorlock/>
              </v:group>
            </w:pict>
          </mc:Fallback>
        </mc:AlternateContent>
      </w:r>
    </w:p>
    <w:p w14:paraId="25F49F1B" w14:textId="584A5330" w:rsidR="00787CAB" w:rsidRPr="005A485B" w:rsidRDefault="009E2402" w:rsidP="00636806">
      <w:pPr>
        <w:pStyle w:val="Caption"/>
        <w:rPr>
          <w:lang w:val="nl-NL" w:eastAsia="nl-NL"/>
        </w:rPr>
      </w:pPr>
      <w:bookmarkStart w:id="211" w:name="_Ref86698232"/>
      <w:r w:rsidRPr="009E2402">
        <w:rPr>
          <w:lang w:val="nl-NL"/>
        </w:rPr>
        <w:t xml:space="preserve">Figuur </w:t>
      </w:r>
      <w:r>
        <w:fldChar w:fldCharType="begin"/>
      </w:r>
      <w:r w:rsidRPr="009E2402">
        <w:rPr>
          <w:lang w:val="nl-NL"/>
        </w:rPr>
        <w:instrText xml:space="preserve"> SEQ Figuur \* ARABIC </w:instrText>
      </w:r>
      <w:r>
        <w:fldChar w:fldCharType="separate"/>
      </w:r>
      <w:r w:rsidR="00A06581">
        <w:rPr>
          <w:noProof/>
          <w:lang w:val="nl-NL"/>
        </w:rPr>
        <w:t>17</w:t>
      </w:r>
      <w:r>
        <w:fldChar w:fldCharType="end"/>
      </w:r>
      <w:bookmarkEnd w:id="211"/>
      <w:r w:rsidR="00F17CFA" w:rsidRPr="00CB1002">
        <w:rPr>
          <w:lang w:val="nl-NL"/>
        </w:rPr>
        <w:t>:</w:t>
      </w:r>
      <w:r w:rsidRPr="009E2402">
        <w:rPr>
          <w:lang w:val="nl-NL"/>
        </w:rPr>
        <w:t xml:space="preserve"> Vergelijking van oppervlakte</w:t>
      </w:r>
      <w:r w:rsidR="00636806">
        <w:rPr>
          <w:lang w:val="nl-NL"/>
        </w:rPr>
        <w:t xml:space="preserve"> van “verdieping 1: kamer 2” uit puntenwolk “</w:t>
      </w:r>
      <w:r w:rsidR="00636806" w:rsidRPr="00636806">
        <w:rPr>
          <w:lang w:val="nl-NL"/>
        </w:rPr>
        <w:t>cl24124c3b_alpierson-1.las</w:t>
      </w:r>
      <w:r w:rsidR="00254852">
        <w:rPr>
          <w:lang w:val="nl-NL"/>
        </w:rPr>
        <w:t xml:space="preserve"> met de oppervlakte van het BIM</w:t>
      </w:r>
      <w:r w:rsidR="00126F01">
        <w:rPr>
          <w:lang w:val="nl-NL"/>
        </w:rPr>
        <w:t>-</w:t>
      </w:r>
      <w:r w:rsidR="00254852">
        <w:rPr>
          <w:lang w:val="nl-NL"/>
        </w:rPr>
        <w:t>model</w:t>
      </w:r>
      <w:r w:rsidRPr="009E2402">
        <w:rPr>
          <w:lang w:val="nl-NL"/>
        </w:rPr>
        <w:t xml:space="preserve">. </w:t>
      </w:r>
      <w:r w:rsidR="00254852">
        <w:rPr>
          <w:lang w:val="nl-NL"/>
        </w:rPr>
        <w:br/>
      </w:r>
      <w:r w:rsidRPr="009E2402">
        <w:rPr>
          <w:lang w:val="nl-NL"/>
        </w:rPr>
        <w:t>Links oppervlakte uit het BIM</w:t>
      </w:r>
      <w:r w:rsidR="00126F01">
        <w:rPr>
          <w:lang w:val="nl-NL"/>
        </w:rPr>
        <w:t>-</w:t>
      </w:r>
      <w:r w:rsidRPr="009E2402">
        <w:rPr>
          <w:lang w:val="nl-NL"/>
        </w:rPr>
        <w:t>model, rechts oppervlakte vanuit de puntenwolk. De waarde van het vloeroppervlak van de groene kamer is 16.62</w:t>
      </w:r>
      <w:r w:rsidR="00254852">
        <w:rPr>
          <w:lang w:val="nl-NL"/>
        </w:rPr>
        <w:t>m</w:t>
      </w:r>
      <w:r w:rsidR="00254852" w:rsidRPr="00254852">
        <w:rPr>
          <w:vertAlign w:val="superscript"/>
          <w:lang w:val="nl-NL"/>
        </w:rPr>
        <w:t>2</w:t>
      </w:r>
      <w:r w:rsidR="00254852">
        <w:rPr>
          <w:lang w:val="nl-NL"/>
        </w:rPr>
        <w:t>.</w:t>
      </w:r>
    </w:p>
    <w:p w14:paraId="315185D3" w14:textId="77777777" w:rsidR="00C86E78" w:rsidRDefault="00C86E78">
      <w:pPr>
        <w:spacing w:after="160" w:line="259" w:lineRule="auto"/>
        <w:rPr>
          <w:rFonts w:asciiTheme="majorHAnsi" w:eastAsiaTheme="majorEastAsia" w:hAnsiTheme="majorHAnsi" w:cstheme="majorBidi"/>
          <w:color w:val="000000" w:themeColor="text1"/>
          <w:sz w:val="48"/>
          <w:szCs w:val="32"/>
          <w:lang w:val="nl-NL"/>
        </w:rPr>
      </w:pPr>
      <w:bookmarkStart w:id="212" w:name="_Toc86672308"/>
      <w:bookmarkStart w:id="213" w:name="_Toc86674438"/>
      <w:bookmarkStart w:id="214" w:name="_Toc86674510"/>
      <w:r>
        <w:rPr>
          <w:lang w:val="nl-NL"/>
        </w:rPr>
        <w:br w:type="page"/>
      </w:r>
    </w:p>
    <w:p w14:paraId="01C77729" w14:textId="3F86CC1F" w:rsidR="00E75CBD" w:rsidRDefault="00E75CBD" w:rsidP="003C5C15">
      <w:pPr>
        <w:pStyle w:val="Heading1"/>
        <w:rPr>
          <w:lang w:val="nl-NL"/>
        </w:rPr>
      </w:pPr>
      <w:bookmarkStart w:id="215" w:name="_Toc86695076"/>
      <w:bookmarkStart w:id="216" w:name="_Toc86700135"/>
      <w:bookmarkStart w:id="217" w:name="_Toc86700822"/>
      <w:bookmarkStart w:id="218" w:name="_Toc86701050"/>
      <w:bookmarkStart w:id="219" w:name="_Toc88748402"/>
      <w:r>
        <w:rPr>
          <w:lang w:val="nl-NL"/>
        </w:rPr>
        <w:t>Conclusie</w:t>
      </w:r>
      <w:bookmarkEnd w:id="212"/>
      <w:bookmarkEnd w:id="213"/>
      <w:bookmarkEnd w:id="214"/>
      <w:bookmarkEnd w:id="215"/>
      <w:bookmarkEnd w:id="216"/>
      <w:bookmarkEnd w:id="217"/>
      <w:bookmarkEnd w:id="218"/>
      <w:bookmarkEnd w:id="219"/>
    </w:p>
    <w:p w14:paraId="4BCDE6A8" w14:textId="0973CFBD" w:rsidR="00B6000E" w:rsidRDefault="00B6000E" w:rsidP="00B6000E">
      <w:pPr>
        <w:pStyle w:val="BodyText"/>
        <w:rPr>
          <w:lang w:val="nl-NL"/>
        </w:rPr>
      </w:pPr>
      <w:r>
        <w:rPr>
          <w:lang w:val="nl-NL"/>
        </w:rPr>
        <w:t xml:space="preserve">De onderzoeksvraag van deze PoC was: </w:t>
      </w:r>
    </w:p>
    <w:p w14:paraId="0AA68AB4" w14:textId="77777777" w:rsidR="001A34A2" w:rsidRDefault="00B6000E" w:rsidP="001A34A2">
      <w:pPr>
        <w:spacing w:after="160" w:line="257" w:lineRule="auto"/>
        <w:rPr>
          <w:lang w:val="nl-NL"/>
        </w:rPr>
      </w:pPr>
      <w:r w:rsidRPr="3480EB32">
        <w:rPr>
          <w:i/>
          <w:iCs/>
          <w:lang w:val="nl-NL"/>
        </w:rPr>
        <w:t xml:space="preserve">“Is het mogelijk om uit een ingewonnen puntenwolk automatisch de (object)afmetingen van gebouwen te extraheren </w:t>
      </w:r>
      <w:r w:rsidRPr="3480EB32">
        <w:rPr>
          <w:rFonts w:ascii="Arial" w:eastAsia="Arial" w:hAnsi="Arial" w:cs="Arial"/>
          <w:i/>
          <w:iCs/>
          <w:szCs w:val="20"/>
          <w:lang w:val="nl-NL"/>
        </w:rPr>
        <w:t>ten behoeve van het taxatieproces van de WOZ en/of het beoordelen van een bouwvergunning?”</w:t>
      </w:r>
    </w:p>
    <w:p w14:paraId="76BFCBDE" w14:textId="6FF557C9" w:rsidR="00FF4246" w:rsidRDefault="00763654" w:rsidP="00B6000E">
      <w:pPr>
        <w:pStyle w:val="BodyText"/>
        <w:rPr>
          <w:lang w:val="nl-NL"/>
        </w:rPr>
      </w:pPr>
      <w:r>
        <w:rPr>
          <w:lang w:val="nl-NL"/>
        </w:rPr>
        <w:t xml:space="preserve">Om deze onderzoeksvraag te beantwoorden is een pipeline ontwikkeld die een puntenwolk in ongeveer </w:t>
      </w:r>
      <w:r w:rsidR="001F68A3">
        <w:rPr>
          <w:lang w:val="nl-NL"/>
        </w:rPr>
        <w:t>20</w:t>
      </w:r>
      <w:r>
        <w:rPr>
          <w:lang w:val="nl-NL"/>
        </w:rPr>
        <w:t xml:space="preserve"> minuten automatisch verwerkt tot ruimten waar oppervlaktes en volumes van worden bepaald. </w:t>
      </w:r>
      <w:r w:rsidR="00E02E8B">
        <w:rPr>
          <w:lang w:val="nl-NL"/>
        </w:rPr>
        <w:t xml:space="preserve">De applicatie is modulair opgebouwd waardoor deze relatief eenvoudig uitgebreid kan worden met nieuwe functionaliteiten. </w:t>
      </w:r>
      <w:r w:rsidR="00FF4246">
        <w:rPr>
          <w:lang w:val="nl-NL"/>
        </w:rPr>
        <w:t xml:space="preserve">In hoofdstuk </w:t>
      </w:r>
      <w:r w:rsidR="00FF4246">
        <w:rPr>
          <w:lang w:val="nl-NL"/>
        </w:rPr>
        <w:fldChar w:fldCharType="begin"/>
      </w:r>
      <w:r w:rsidR="00FF4246">
        <w:rPr>
          <w:lang w:val="nl-NL"/>
        </w:rPr>
        <w:instrText xml:space="preserve"> REF _Ref86669630 \r \h </w:instrText>
      </w:r>
      <w:r w:rsidR="00FF4246">
        <w:rPr>
          <w:lang w:val="nl-NL"/>
        </w:rPr>
      </w:r>
      <w:r w:rsidR="00FF4246">
        <w:rPr>
          <w:lang w:val="nl-NL"/>
        </w:rPr>
        <w:fldChar w:fldCharType="separate"/>
      </w:r>
      <w:r w:rsidR="00297E63">
        <w:rPr>
          <w:lang w:val="nl-NL"/>
        </w:rPr>
        <w:t>3.8</w:t>
      </w:r>
      <w:r w:rsidR="00FF4246">
        <w:rPr>
          <w:lang w:val="nl-NL"/>
        </w:rPr>
        <w:fldChar w:fldCharType="end"/>
      </w:r>
      <w:r w:rsidR="00FF4246">
        <w:rPr>
          <w:lang w:val="nl-NL"/>
        </w:rPr>
        <w:t xml:space="preserve"> is te zien dat </w:t>
      </w:r>
      <w:r w:rsidR="00A95CA3">
        <w:rPr>
          <w:lang w:val="nl-NL"/>
        </w:rPr>
        <w:t xml:space="preserve">de </w:t>
      </w:r>
      <w:r w:rsidR="00F56357">
        <w:rPr>
          <w:lang w:val="nl-NL"/>
        </w:rPr>
        <w:t>algoritme</w:t>
      </w:r>
      <w:r w:rsidR="00A95CA3">
        <w:rPr>
          <w:lang w:val="nl-NL"/>
        </w:rPr>
        <w:t>s</w:t>
      </w:r>
      <w:r w:rsidR="00F56357">
        <w:rPr>
          <w:lang w:val="nl-NL"/>
        </w:rPr>
        <w:t xml:space="preserve"> </w:t>
      </w:r>
      <w:r w:rsidR="001F68A3">
        <w:rPr>
          <w:lang w:val="nl-NL"/>
        </w:rPr>
        <w:t xml:space="preserve">van de applicatie de </w:t>
      </w:r>
      <w:r w:rsidR="00FF4246">
        <w:rPr>
          <w:lang w:val="nl-NL"/>
        </w:rPr>
        <w:t xml:space="preserve">oppervlaktes </w:t>
      </w:r>
      <w:r w:rsidR="00D328BB">
        <w:rPr>
          <w:lang w:val="nl-NL"/>
        </w:rPr>
        <w:t xml:space="preserve">vrij nauwkeurig </w:t>
      </w:r>
      <w:r w:rsidR="001F68A3">
        <w:rPr>
          <w:lang w:val="nl-NL"/>
        </w:rPr>
        <w:t>bepalen</w:t>
      </w:r>
      <w:r w:rsidR="008B40BF">
        <w:rPr>
          <w:lang w:val="nl-NL"/>
        </w:rPr>
        <w:t>. Echter</w:t>
      </w:r>
      <w:r w:rsidR="001F68A3">
        <w:rPr>
          <w:lang w:val="nl-NL"/>
        </w:rPr>
        <w:t xml:space="preserve">, </w:t>
      </w:r>
      <w:r w:rsidR="00A95CA3">
        <w:rPr>
          <w:lang w:val="nl-NL"/>
        </w:rPr>
        <w:t>de a</w:t>
      </w:r>
      <w:r w:rsidR="008B40BF">
        <w:rPr>
          <w:lang w:val="nl-NL"/>
        </w:rPr>
        <w:t>l</w:t>
      </w:r>
      <w:r w:rsidR="0001091A">
        <w:rPr>
          <w:lang w:val="nl-NL"/>
        </w:rPr>
        <w:t>goritme</w:t>
      </w:r>
      <w:r w:rsidR="00A95CA3">
        <w:rPr>
          <w:lang w:val="nl-NL"/>
        </w:rPr>
        <w:t>s</w:t>
      </w:r>
      <w:r w:rsidR="0001091A">
        <w:rPr>
          <w:lang w:val="nl-NL"/>
        </w:rPr>
        <w:t xml:space="preserve"> </w:t>
      </w:r>
      <w:r w:rsidR="001F68A3">
        <w:rPr>
          <w:lang w:val="nl-NL"/>
        </w:rPr>
        <w:t xml:space="preserve">detecteren </w:t>
      </w:r>
      <w:r w:rsidR="00D328BB">
        <w:rPr>
          <w:lang w:val="nl-NL"/>
        </w:rPr>
        <w:t xml:space="preserve">niet </w:t>
      </w:r>
      <w:r w:rsidR="004A48A7">
        <w:rPr>
          <w:lang w:val="nl-NL"/>
        </w:rPr>
        <w:t xml:space="preserve">altijd </w:t>
      </w:r>
      <w:r w:rsidR="00D328BB">
        <w:rPr>
          <w:lang w:val="nl-NL"/>
        </w:rPr>
        <w:t>alle ruimtes.</w:t>
      </w:r>
      <w:r w:rsidR="00F227B0">
        <w:rPr>
          <w:lang w:val="nl-NL"/>
        </w:rPr>
        <w:t xml:space="preserve"> </w:t>
      </w:r>
    </w:p>
    <w:p w14:paraId="70330DF8" w14:textId="3235BB32" w:rsidR="00EA7C01" w:rsidRPr="00297E63" w:rsidRDefault="0072385A" w:rsidP="008B40BF">
      <w:pPr>
        <w:pStyle w:val="BodyText"/>
        <w:rPr>
          <w:lang w:val="nl-NL"/>
        </w:rPr>
      </w:pPr>
      <w:r>
        <w:rPr>
          <w:lang w:val="nl-NL"/>
        </w:rPr>
        <w:t>Voor h</w:t>
      </w:r>
      <w:r w:rsidR="00EA7C01">
        <w:rPr>
          <w:lang w:val="nl-NL"/>
        </w:rPr>
        <w:t xml:space="preserve">et extraheren van (object)afmetingen van gebouwen ten behoeve van het taxatieproces van de WOZ </w:t>
      </w:r>
      <w:r>
        <w:rPr>
          <w:lang w:val="nl-NL"/>
        </w:rPr>
        <w:t>dient de gemeente Den Haag</w:t>
      </w:r>
      <w:r w:rsidR="00EA7C01">
        <w:rPr>
          <w:lang w:val="nl-NL"/>
        </w:rPr>
        <w:t xml:space="preserve"> op basis van de huidige puntenwolkkwaliteit </w:t>
      </w:r>
      <w:r>
        <w:rPr>
          <w:lang w:val="nl-NL"/>
        </w:rPr>
        <w:t xml:space="preserve">een paar optimalisaties aan te brengen voor een verbetering van het resultaat. </w:t>
      </w:r>
      <w:r w:rsidR="007B4530">
        <w:rPr>
          <w:lang w:val="nl-NL"/>
        </w:rPr>
        <w:t>Dit zijn het</w:t>
      </w:r>
      <w:r w:rsidR="00DF68AC">
        <w:rPr>
          <w:lang w:val="nl-NL"/>
        </w:rPr>
        <w:t xml:space="preserve"> </w:t>
      </w:r>
      <w:r w:rsidR="007B4530">
        <w:rPr>
          <w:lang w:val="nl-NL"/>
        </w:rPr>
        <w:t>gebruik</w:t>
      </w:r>
      <w:r w:rsidR="00DF68AC">
        <w:rPr>
          <w:lang w:val="nl-NL"/>
        </w:rPr>
        <w:t xml:space="preserve"> van een mobiele LiDAR scanner </w:t>
      </w:r>
      <w:r w:rsidR="007B4530">
        <w:rPr>
          <w:lang w:val="nl-NL"/>
        </w:rPr>
        <w:t>waardoor</w:t>
      </w:r>
      <w:r w:rsidR="00DF68AC">
        <w:rPr>
          <w:lang w:val="nl-NL"/>
        </w:rPr>
        <w:t xml:space="preserve"> looproutes </w:t>
      </w:r>
      <w:r w:rsidR="007B4530">
        <w:rPr>
          <w:lang w:val="nl-NL"/>
        </w:rPr>
        <w:t>beschikbaar komen en</w:t>
      </w:r>
      <w:r w:rsidR="00DF68AC">
        <w:rPr>
          <w:lang w:val="nl-NL"/>
        </w:rPr>
        <w:t xml:space="preserve"> het opstellen van een inmeetinstructie </w:t>
      </w:r>
      <w:r w:rsidR="007B4530">
        <w:rPr>
          <w:lang w:val="nl-NL"/>
        </w:rPr>
        <w:t xml:space="preserve">met aandacht voor het inscannen van </w:t>
      </w:r>
      <w:r w:rsidR="007B4530" w:rsidRPr="00297E63">
        <w:rPr>
          <w:lang w:val="nl-NL"/>
        </w:rPr>
        <w:t xml:space="preserve">hele kamers (zie ook hoofdstuk </w:t>
      </w:r>
      <w:r w:rsidR="007B4530" w:rsidRPr="00297E63">
        <w:rPr>
          <w:lang w:val="nl-NL"/>
        </w:rPr>
        <w:fldChar w:fldCharType="begin"/>
      </w:r>
      <w:r w:rsidR="007B4530" w:rsidRPr="00297E63">
        <w:rPr>
          <w:lang w:val="nl-NL"/>
        </w:rPr>
        <w:instrText xml:space="preserve"> PAGEREF _Ref86669435 \h </w:instrText>
      </w:r>
      <w:r w:rsidR="007B4530" w:rsidRPr="00297E63">
        <w:rPr>
          <w:lang w:val="nl-NL"/>
        </w:rPr>
      </w:r>
      <w:r w:rsidR="007B4530" w:rsidRPr="00297E63">
        <w:rPr>
          <w:lang w:val="nl-NL"/>
        </w:rPr>
        <w:fldChar w:fldCharType="end"/>
      </w:r>
      <w:r w:rsidR="007B4530" w:rsidRPr="00297E63">
        <w:rPr>
          <w:lang w:val="nl-NL"/>
        </w:rPr>
        <w:fldChar w:fldCharType="begin"/>
      </w:r>
      <w:r w:rsidR="007B4530" w:rsidRPr="00297E63">
        <w:rPr>
          <w:lang w:val="nl-NL"/>
        </w:rPr>
        <w:instrText xml:space="preserve"> REF _Ref86669435 \r \h </w:instrText>
      </w:r>
      <w:r w:rsidR="00297E63">
        <w:rPr>
          <w:lang w:val="nl-NL"/>
        </w:rPr>
        <w:instrText xml:space="preserve"> \* MERGEFORMAT </w:instrText>
      </w:r>
      <w:r w:rsidR="007B4530" w:rsidRPr="00297E63">
        <w:rPr>
          <w:lang w:val="nl-NL"/>
        </w:rPr>
      </w:r>
      <w:r w:rsidR="007B4530" w:rsidRPr="00297E63">
        <w:rPr>
          <w:lang w:val="nl-NL"/>
        </w:rPr>
        <w:fldChar w:fldCharType="separate"/>
      </w:r>
      <w:r w:rsidR="0069560E" w:rsidRPr="00297E63">
        <w:rPr>
          <w:lang w:val="nl-NL"/>
        </w:rPr>
        <w:t>5.1</w:t>
      </w:r>
      <w:r w:rsidR="007B4530" w:rsidRPr="00297E63">
        <w:rPr>
          <w:lang w:val="nl-NL"/>
        </w:rPr>
        <w:fldChar w:fldCharType="end"/>
      </w:r>
      <w:r w:rsidR="007B4530" w:rsidRPr="00297E63">
        <w:rPr>
          <w:lang w:val="nl-NL"/>
        </w:rPr>
        <w:t>).</w:t>
      </w:r>
      <w:r w:rsidR="00DF68AC" w:rsidRPr="00297E63">
        <w:rPr>
          <w:lang w:val="nl-NL"/>
        </w:rPr>
        <w:t xml:space="preserve"> </w:t>
      </w:r>
    </w:p>
    <w:p w14:paraId="7BF8F710" w14:textId="418AD50A" w:rsidR="001A34A2" w:rsidRDefault="001A34A2" w:rsidP="008B40BF">
      <w:pPr>
        <w:pStyle w:val="BodyText"/>
        <w:rPr>
          <w:lang w:val="nl-NL"/>
        </w:rPr>
      </w:pPr>
      <w:r w:rsidRPr="00297E63">
        <w:rPr>
          <w:lang w:val="nl-NL"/>
        </w:rPr>
        <w:t>Tijdens de Deep Dive is naar voren gekomen dat de puntenwolk verwerking in eerste instantie niet direct bruikbaar zal zijn voor het beoordelen van een bouwvergunning.</w:t>
      </w:r>
      <w:r>
        <w:rPr>
          <w:lang w:val="nl-NL"/>
        </w:rPr>
        <w:t xml:space="preserve"> </w:t>
      </w:r>
    </w:p>
    <w:p w14:paraId="1CE4FCD5" w14:textId="77777777" w:rsidR="0072385A" w:rsidRDefault="0072385A" w:rsidP="008B40BF">
      <w:pPr>
        <w:pStyle w:val="BodyText"/>
        <w:rPr>
          <w:lang w:val="nl-NL"/>
        </w:rPr>
      </w:pPr>
    </w:p>
    <w:p w14:paraId="3F2C7821" w14:textId="77777777" w:rsidR="007B4530" w:rsidRDefault="007B4530">
      <w:pPr>
        <w:spacing w:after="160" w:line="259" w:lineRule="auto"/>
        <w:rPr>
          <w:rFonts w:asciiTheme="majorHAnsi" w:eastAsiaTheme="majorEastAsia" w:hAnsiTheme="majorHAnsi" w:cstheme="majorBidi"/>
          <w:color w:val="000000" w:themeColor="text1"/>
          <w:sz w:val="48"/>
          <w:szCs w:val="32"/>
          <w:lang w:val="nl-NL"/>
        </w:rPr>
      </w:pPr>
      <w:bookmarkStart w:id="220" w:name="_Toc86672309"/>
      <w:bookmarkStart w:id="221" w:name="_Toc86674439"/>
      <w:bookmarkStart w:id="222" w:name="_Toc86674511"/>
      <w:bookmarkStart w:id="223" w:name="_Toc86695077"/>
      <w:r>
        <w:rPr>
          <w:lang w:val="nl-NL"/>
        </w:rPr>
        <w:br w:type="page"/>
      </w:r>
    </w:p>
    <w:p w14:paraId="4C6E8830" w14:textId="73B69985" w:rsidR="003C5C15" w:rsidRDefault="003C5C15" w:rsidP="003C5C15">
      <w:pPr>
        <w:pStyle w:val="Heading1"/>
        <w:rPr>
          <w:lang w:val="nl-NL"/>
        </w:rPr>
      </w:pPr>
      <w:bookmarkStart w:id="224" w:name="_Toc86700136"/>
      <w:bookmarkStart w:id="225" w:name="_Toc86700823"/>
      <w:bookmarkStart w:id="226" w:name="_Toc86701051"/>
      <w:bookmarkStart w:id="227" w:name="_Toc88748403"/>
      <w:commentRangeStart w:id="228"/>
      <w:r w:rsidRPr="00CA0431">
        <w:rPr>
          <w:lang w:val="nl-NL"/>
        </w:rPr>
        <w:t>Lessons Learned</w:t>
      </w:r>
      <w:bookmarkEnd w:id="220"/>
      <w:bookmarkEnd w:id="221"/>
      <w:bookmarkEnd w:id="222"/>
      <w:bookmarkEnd w:id="223"/>
      <w:bookmarkEnd w:id="224"/>
      <w:bookmarkEnd w:id="225"/>
      <w:bookmarkEnd w:id="226"/>
      <w:bookmarkEnd w:id="227"/>
      <w:commentRangeEnd w:id="228"/>
      <w:r w:rsidR="006F73B4">
        <w:rPr>
          <w:rStyle w:val="CommentReference"/>
          <w:rFonts w:asciiTheme="minorHAnsi" w:eastAsiaTheme="minorHAnsi" w:hAnsiTheme="minorHAnsi" w:cstheme="minorBidi"/>
          <w:color w:val="auto"/>
        </w:rPr>
        <w:commentReference w:id="228"/>
      </w:r>
    </w:p>
    <w:p w14:paraId="476B7ED1" w14:textId="77777777" w:rsidR="00652EF0" w:rsidRDefault="00652EF0" w:rsidP="00652EF0">
      <w:pPr>
        <w:pStyle w:val="Heading2"/>
        <w:rPr>
          <w:lang w:val="nl-NL"/>
        </w:rPr>
      </w:pPr>
      <w:bookmarkStart w:id="229" w:name="_Ref86669435"/>
      <w:bookmarkStart w:id="230" w:name="_Toc86672310"/>
      <w:bookmarkStart w:id="231" w:name="_Toc86674440"/>
      <w:bookmarkStart w:id="232" w:name="_Toc86674512"/>
      <w:bookmarkStart w:id="233" w:name="_Toc86695078"/>
      <w:bookmarkStart w:id="234" w:name="_Toc86700137"/>
      <w:bookmarkStart w:id="235" w:name="_Toc86700824"/>
      <w:bookmarkStart w:id="236" w:name="_Toc86701052"/>
      <w:bookmarkStart w:id="237" w:name="_Toc88748404"/>
      <w:r>
        <w:rPr>
          <w:lang w:val="nl-NL"/>
        </w:rPr>
        <w:t>Inwinning puntenwolken</w:t>
      </w:r>
      <w:bookmarkEnd w:id="229"/>
      <w:bookmarkEnd w:id="230"/>
      <w:bookmarkEnd w:id="231"/>
      <w:bookmarkEnd w:id="232"/>
      <w:bookmarkEnd w:id="233"/>
      <w:bookmarkEnd w:id="234"/>
      <w:bookmarkEnd w:id="235"/>
      <w:bookmarkEnd w:id="236"/>
      <w:bookmarkEnd w:id="237"/>
    </w:p>
    <w:p w14:paraId="003EE478" w14:textId="2A99F00A" w:rsidR="00001929" w:rsidRDefault="00001929" w:rsidP="00001929">
      <w:pPr>
        <w:pStyle w:val="BodyText"/>
        <w:rPr>
          <w:lang w:val="nl-NL"/>
        </w:rPr>
      </w:pPr>
      <w:r>
        <w:rPr>
          <w:lang w:val="nl-NL"/>
        </w:rPr>
        <w:t xml:space="preserve">Er </w:t>
      </w:r>
      <w:del w:id="238" w:author="Guido Ypenburg" w:date="2021-12-03T15:28:00Z">
        <w:r w:rsidDel="005945C1">
          <w:rPr>
            <w:lang w:val="nl-NL"/>
          </w:rPr>
          <w:delText xml:space="preserve">zijn </w:delText>
        </w:r>
      </w:del>
      <w:ins w:id="239" w:author="Guido Ypenburg" w:date="2021-12-03T15:28:00Z">
        <w:r w:rsidR="005945C1">
          <w:rPr>
            <w:lang w:val="nl-NL"/>
          </w:rPr>
          <w:t xml:space="preserve">is </w:t>
        </w:r>
      </w:ins>
      <w:r>
        <w:rPr>
          <w:lang w:val="nl-NL"/>
        </w:rPr>
        <w:t xml:space="preserve">een aantal </w:t>
      </w:r>
      <w:r w:rsidR="007627A4">
        <w:rPr>
          <w:lang w:val="nl-NL"/>
        </w:rPr>
        <w:t>bevindingen gedaan gerelateerd aan de</w:t>
      </w:r>
      <w:r w:rsidR="001A75FB">
        <w:rPr>
          <w:lang w:val="nl-NL"/>
        </w:rPr>
        <w:t xml:space="preserve"> inwinning van puntenwolken</w:t>
      </w:r>
      <w:r>
        <w:rPr>
          <w:lang w:val="nl-NL"/>
        </w:rPr>
        <w:t xml:space="preserve"> die </w:t>
      </w:r>
      <w:r w:rsidR="001A75FB">
        <w:rPr>
          <w:lang w:val="nl-NL"/>
        </w:rPr>
        <w:t>voor betere kwaliteit van verwerking</w:t>
      </w:r>
      <w:r>
        <w:rPr>
          <w:lang w:val="nl-NL"/>
        </w:rPr>
        <w:t xml:space="preserve"> zorgen</w:t>
      </w:r>
      <w:r w:rsidR="001A75FB">
        <w:rPr>
          <w:lang w:val="nl-NL"/>
        </w:rPr>
        <w:t>. Als gevolg hiervan zal de ruimtedetectie en oppervlakte bepaling</w:t>
      </w:r>
      <w:r>
        <w:rPr>
          <w:lang w:val="nl-NL"/>
        </w:rPr>
        <w:t xml:space="preserve"> nauwkeuriger en met meer zekerheid </w:t>
      </w:r>
      <w:r w:rsidR="001A75FB">
        <w:rPr>
          <w:lang w:val="nl-NL"/>
        </w:rPr>
        <w:t>werken.</w:t>
      </w:r>
    </w:p>
    <w:p w14:paraId="07CF8087" w14:textId="77777777" w:rsidR="00001929" w:rsidRDefault="00001929" w:rsidP="00001929">
      <w:pPr>
        <w:pStyle w:val="BodyText"/>
        <w:numPr>
          <w:ilvl w:val="0"/>
          <w:numId w:val="17"/>
        </w:numPr>
        <w:rPr>
          <w:lang w:val="nl-NL"/>
        </w:rPr>
      </w:pPr>
      <w:r>
        <w:rPr>
          <w:lang w:val="nl-NL"/>
        </w:rPr>
        <w:t xml:space="preserve">Scannen van hele kamers </w:t>
      </w:r>
    </w:p>
    <w:p w14:paraId="01ECE88E" w14:textId="4C6F29CB" w:rsidR="00652EF0" w:rsidRDefault="00652EF0" w:rsidP="00652EF0">
      <w:pPr>
        <w:pStyle w:val="BodyText"/>
        <w:rPr>
          <w:lang w:val="nl-NL"/>
        </w:rPr>
      </w:pPr>
      <w:r>
        <w:rPr>
          <w:lang w:val="nl-NL"/>
        </w:rPr>
        <w:t>De puntenwolken van Woonstad Rotterdam zijn vanaf vaste plekken ingewonnen. Hierbij zijn af en toe delen van kamers niet gescand.</w:t>
      </w:r>
      <w:r w:rsidR="007627A4">
        <w:rPr>
          <w:lang w:val="nl-NL"/>
        </w:rPr>
        <w:t xml:space="preserve"> Hierdoor is er veel moeite gestoken om te zorgen dat h</w:t>
      </w:r>
      <w:r w:rsidR="008D3560">
        <w:rPr>
          <w:lang w:val="nl-NL"/>
        </w:rPr>
        <w:t xml:space="preserve">et algoritme </w:t>
      </w:r>
      <w:r w:rsidR="007627A4">
        <w:rPr>
          <w:lang w:val="nl-NL"/>
        </w:rPr>
        <w:t xml:space="preserve">in staat is om de afstand van bijvoorbeeld een muur te overbruggen. Dit zorgt echter voor veel </w:t>
      </w:r>
      <w:r w:rsidR="008D3560">
        <w:rPr>
          <w:lang w:val="nl-NL"/>
        </w:rPr>
        <w:t>aannames</w:t>
      </w:r>
      <w:r w:rsidR="007627A4">
        <w:rPr>
          <w:lang w:val="nl-NL"/>
        </w:rPr>
        <w:t xml:space="preserve"> en alsnog zal het algoritme </w:t>
      </w:r>
      <w:r w:rsidR="008D3560">
        <w:rPr>
          <w:lang w:val="nl-NL"/>
        </w:rPr>
        <w:t xml:space="preserve">niet </w:t>
      </w:r>
      <w:r w:rsidR="007627A4">
        <w:rPr>
          <w:lang w:val="nl-NL"/>
        </w:rPr>
        <w:t xml:space="preserve">altijd </w:t>
      </w:r>
      <w:r w:rsidR="008D3560">
        <w:rPr>
          <w:lang w:val="nl-NL"/>
        </w:rPr>
        <w:t xml:space="preserve">slagen </w:t>
      </w:r>
      <w:r w:rsidR="00D92792">
        <w:rPr>
          <w:lang w:val="nl-NL"/>
        </w:rPr>
        <w:t xml:space="preserve">volledige </w:t>
      </w:r>
      <w:r w:rsidR="008D3560">
        <w:rPr>
          <w:lang w:val="nl-NL"/>
        </w:rPr>
        <w:t>output te genere</w:t>
      </w:r>
      <w:r w:rsidR="00A92A4E">
        <w:rPr>
          <w:lang w:val="nl-NL"/>
        </w:rPr>
        <w:t>re</w:t>
      </w:r>
      <w:r w:rsidR="008D3560">
        <w:rPr>
          <w:lang w:val="nl-NL"/>
        </w:rPr>
        <w:t xml:space="preserve">n. </w:t>
      </w:r>
      <w:r>
        <w:rPr>
          <w:lang w:val="nl-NL"/>
        </w:rPr>
        <w:t xml:space="preserve">Dit compliceert het reconstrueren van het 3d object zodat van deze ruimtes geen betrouwbare oppervlaktes kunnen worden bepaald. </w:t>
      </w:r>
    </w:p>
    <w:p w14:paraId="2A9ABE1A" w14:textId="1CBB2ED7" w:rsidR="00001929" w:rsidRDefault="007627A4" w:rsidP="00001929">
      <w:pPr>
        <w:pStyle w:val="BodyText"/>
        <w:numPr>
          <w:ilvl w:val="0"/>
          <w:numId w:val="17"/>
        </w:numPr>
        <w:rPr>
          <w:lang w:val="nl-NL"/>
        </w:rPr>
      </w:pPr>
      <w:r>
        <w:rPr>
          <w:lang w:val="nl-NL"/>
        </w:rPr>
        <w:t>Scannen met z</w:t>
      </w:r>
      <w:r w:rsidR="00001929">
        <w:rPr>
          <w:lang w:val="nl-NL"/>
        </w:rPr>
        <w:t>o weinig mogelijk ruis</w:t>
      </w:r>
    </w:p>
    <w:p w14:paraId="0D7BBF38" w14:textId="284BB4A0" w:rsidR="00001929" w:rsidRDefault="00001929" w:rsidP="00001929">
      <w:pPr>
        <w:pStyle w:val="BodyText"/>
        <w:rPr>
          <w:lang w:val="nl-NL"/>
        </w:rPr>
      </w:pPr>
      <w:r>
        <w:rPr>
          <w:lang w:val="nl-NL"/>
        </w:rPr>
        <w:t xml:space="preserve">De puntenwolken van Woonstad bevatten ook punten van een deel dat zich buiten de woning bevindt. Het is lastig om deze punten er automatisch uit te filteren en dat wordt in de huidige applicatie dan ook met de hand gedaan. Idealiter zou je deze punten dus </w:t>
      </w:r>
      <w:r w:rsidR="000F76F6">
        <w:rPr>
          <w:lang w:val="nl-NL"/>
        </w:rPr>
        <w:t>automatisch detecteren en wegfilteren. In</w:t>
      </w:r>
      <w:r w:rsidR="0021165F">
        <w:rPr>
          <w:lang w:val="nl-NL"/>
        </w:rPr>
        <w:t xml:space="preserve"> </w:t>
      </w:r>
      <w:r w:rsidR="0021165F">
        <w:rPr>
          <w:lang w:val="nl-NL"/>
        </w:rPr>
        <w:fldChar w:fldCharType="begin"/>
      </w:r>
      <w:r w:rsidR="0021165F">
        <w:rPr>
          <w:lang w:val="nl-NL"/>
        </w:rPr>
        <w:instrText xml:space="preserve"> REF _Ref88211714 \h </w:instrText>
      </w:r>
      <w:r w:rsidR="0021165F">
        <w:rPr>
          <w:lang w:val="nl-NL"/>
        </w:rPr>
      </w:r>
      <w:r w:rsidR="0021165F">
        <w:rPr>
          <w:lang w:val="nl-NL"/>
        </w:rPr>
        <w:fldChar w:fldCharType="separate"/>
      </w:r>
      <w:r w:rsidR="0021165F" w:rsidRPr="005A7BE0">
        <w:rPr>
          <w:lang w:val="nl-NL"/>
        </w:rPr>
        <w:t xml:space="preserve">Figuur </w:t>
      </w:r>
      <w:r w:rsidR="0021165F" w:rsidRPr="005A7BE0">
        <w:rPr>
          <w:noProof/>
          <w:lang w:val="nl-NL"/>
        </w:rPr>
        <w:t>18</w:t>
      </w:r>
      <w:r w:rsidR="0021165F">
        <w:rPr>
          <w:lang w:val="nl-NL"/>
        </w:rPr>
        <w:fldChar w:fldCharType="end"/>
      </w:r>
      <w:r w:rsidR="000F76F6">
        <w:rPr>
          <w:lang w:val="nl-NL"/>
        </w:rPr>
        <w:t xml:space="preserve"> staat een voorbeeld van een puntenwolk met veel buitengebied. Deze puntenwolk is nu moeilijk automatisch te verwerken.</w:t>
      </w:r>
      <w:r w:rsidR="007627A4">
        <w:rPr>
          <w:lang w:val="nl-NL"/>
        </w:rPr>
        <w:t xml:space="preserve"> Daarnaast is ook ruis in de binnenruimte beperkend, bijvoorbeeld dat een lamp in de 2D doorsnede wordt meegenomen of omdat de schaduw van een bed of bureau zorgt dat een deel van de vloer mist. </w:t>
      </w:r>
    </w:p>
    <w:p w14:paraId="5F637DAA" w14:textId="38CDEBF0" w:rsidR="00001929" w:rsidRDefault="00001929" w:rsidP="00001929">
      <w:pPr>
        <w:pStyle w:val="BodyText"/>
        <w:numPr>
          <w:ilvl w:val="0"/>
          <w:numId w:val="17"/>
        </w:numPr>
        <w:rPr>
          <w:lang w:val="nl-NL"/>
        </w:rPr>
      </w:pPr>
      <w:r>
        <w:rPr>
          <w:lang w:val="nl-NL"/>
        </w:rPr>
        <w:t xml:space="preserve">Scannen met een </w:t>
      </w:r>
      <w:r w:rsidR="003A6A76" w:rsidRPr="000E16A6">
        <w:rPr>
          <w:lang w:val="nl-NL"/>
        </w:rPr>
        <w:t>mobiele</w:t>
      </w:r>
      <w:r w:rsidRPr="000E16A6">
        <w:rPr>
          <w:lang w:val="nl-NL"/>
        </w:rPr>
        <w:t xml:space="preserve"> scanner</w:t>
      </w:r>
    </w:p>
    <w:p w14:paraId="06D8D70D" w14:textId="67054E12" w:rsidR="00001929" w:rsidRDefault="00001929" w:rsidP="00001929">
      <w:pPr>
        <w:pStyle w:val="BodyText"/>
        <w:rPr>
          <w:lang w:val="nl-NL"/>
        </w:rPr>
      </w:pPr>
      <w:r>
        <w:rPr>
          <w:lang w:val="nl-NL"/>
        </w:rPr>
        <w:t xml:space="preserve">De puntenwolken </w:t>
      </w:r>
      <w:r w:rsidR="003A6A76">
        <w:rPr>
          <w:lang w:val="nl-NL"/>
        </w:rPr>
        <w:t>van Woonstad zijn</w:t>
      </w:r>
      <w:r>
        <w:rPr>
          <w:lang w:val="nl-NL"/>
        </w:rPr>
        <w:t xml:space="preserve"> ingewonnen met behulp van statische scanners waardoor er geen looproute bekend is. </w:t>
      </w:r>
      <w:r w:rsidR="003A6A76">
        <w:rPr>
          <w:lang w:val="nl-NL"/>
        </w:rPr>
        <w:t>Wanneer er wel looproutes beschikbaar zijn, kunnen er algoritmes ontwikkeld worden die h</w:t>
      </w:r>
      <w:r>
        <w:rPr>
          <w:lang w:val="nl-NL"/>
        </w:rPr>
        <w:t xml:space="preserve">et detecteren van ruimtes en het herkennen van deuren </w:t>
      </w:r>
      <w:r w:rsidR="003A6A76">
        <w:rPr>
          <w:lang w:val="nl-NL"/>
        </w:rPr>
        <w:t xml:space="preserve">kunnen verbeteren. </w:t>
      </w:r>
      <w:r w:rsidR="00D100ED">
        <w:rPr>
          <w:lang w:val="nl-NL"/>
        </w:rPr>
        <w:t xml:space="preserve">CGI heeft hier ervaring mee opgedaan in eerdere onderzoeken. </w:t>
      </w:r>
    </w:p>
    <w:p w14:paraId="5190EC91" w14:textId="309DB6E0" w:rsidR="007627A4" w:rsidRDefault="007627A4" w:rsidP="007627A4">
      <w:pPr>
        <w:pStyle w:val="BodyText"/>
        <w:numPr>
          <w:ilvl w:val="0"/>
          <w:numId w:val="19"/>
        </w:numPr>
        <w:rPr>
          <w:lang w:val="nl-NL"/>
        </w:rPr>
      </w:pPr>
      <w:r>
        <w:rPr>
          <w:lang w:val="nl-NL"/>
        </w:rPr>
        <w:t>Georeferentie van puntenwolk</w:t>
      </w:r>
    </w:p>
    <w:p w14:paraId="04520AFD" w14:textId="1A1BD316" w:rsidR="00904E11" w:rsidRDefault="00904E11" w:rsidP="00001929">
      <w:pPr>
        <w:pStyle w:val="BodyText"/>
        <w:rPr>
          <w:lang w:val="nl-NL"/>
        </w:rPr>
      </w:pPr>
      <w:r w:rsidRPr="0473C8EC">
        <w:rPr>
          <w:lang w:val="nl-NL"/>
        </w:rPr>
        <w:t xml:space="preserve">De puntenwolken van woonstad waren niet </w:t>
      </w:r>
      <w:commentRangeStart w:id="240"/>
      <w:commentRangeStart w:id="241"/>
      <w:r w:rsidRPr="0473C8EC">
        <w:rPr>
          <w:lang w:val="nl-NL"/>
        </w:rPr>
        <w:t>gegeorefereerd</w:t>
      </w:r>
      <w:commentRangeEnd w:id="240"/>
      <w:r>
        <w:rPr>
          <w:rStyle w:val="CommentReference"/>
        </w:rPr>
        <w:commentReference w:id="240"/>
      </w:r>
      <w:commentRangeEnd w:id="241"/>
      <w:r>
        <w:rPr>
          <w:rStyle w:val="CommentReference"/>
        </w:rPr>
        <w:commentReference w:id="241"/>
      </w:r>
      <w:r w:rsidRPr="0473C8EC">
        <w:rPr>
          <w:lang w:val="nl-NL"/>
        </w:rPr>
        <w:t xml:space="preserve">. Dit maakt de vergelijking van de oppervlaktes uit de puntenwolk met de BIM erg moeilijk omdat ze niet aan elkaar te relateren </w:t>
      </w:r>
      <w:r w:rsidR="00A70BBC" w:rsidRPr="0473C8EC">
        <w:rPr>
          <w:lang w:val="nl-NL"/>
        </w:rPr>
        <w:t>vallen</w:t>
      </w:r>
      <w:r w:rsidRPr="0473C8EC">
        <w:rPr>
          <w:lang w:val="nl-NL"/>
        </w:rPr>
        <w:t>. In dit project is dat opgelost door een handmatig</w:t>
      </w:r>
      <w:r w:rsidR="00A70BBC" w:rsidRPr="0473C8EC">
        <w:rPr>
          <w:lang w:val="nl-NL"/>
        </w:rPr>
        <w:t xml:space="preserve">e </w:t>
      </w:r>
      <w:r w:rsidRPr="0473C8EC">
        <w:rPr>
          <w:lang w:val="nl-NL"/>
        </w:rPr>
        <w:t xml:space="preserve">check maar zeker in het vervolg is dit wel noodzakelijk. Ook leidt een puntenwolk zonder georeferentie tot objecten die lokaal </w:t>
      </w:r>
      <w:r w:rsidR="0021165F" w:rsidRPr="0473C8EC">
        <w:rPr>
          <w:lang w:val="nl-NL"/>
        </w:rPr>
        <w:t>georiënteerd</w:t>
      </w:r>
      <w:r w:rsidRPr="0473C8EC">
        <w:rPr>
          <w:lang w:val="nl-NL"/>
        </w:rPr>
        <w:t xml:space="preserve"> zijn. </w:t>
      </w:r>
      <w:commentRangeStart w:id="242"/>
      <w:r w:rsidRPr="0473C8EC">
        <w:rPr>
          <w:lang w:val="nl-NL"/>
        </w:rPr>
        <w:t>Dit maakt ook de omzetting naar CityGML/CityJSON onmogelijk.</w:t>
      </w:r>
      <w:commentRangeEnd w:id="242"/>
      <w:r>
        <w:rPr>
          <w:rStyle w:val="CommentReference"/>
        </w:rPr>
        <w:commentReference w:id="242"/>
      </w:r>
    </w:p>
    <w:p w14:paraId="093159AD" w14:textId="77777777" w:rsidR="00904E11" w:rsidRDefault="00904E11" w:rsidP="00904E11">
      <w:pPr>
        <w:pStyle w:val="BodyText"/>
        <w:keepNext/>
      </w:pPr>
      <w:r>
        <w:rPr>
          <w:lang w:val="nl-NL"/>
        </w:rPr>
        <w:t xml:space="preserve"> </w:t>
      </w:r>
      <w:r>
        <w:rPr>
          <w:noProof/>
          <w:lang w:val="nl-NL" w:eastAsia="nl-NL"/>
        </w:rPr>
        <w:drawing>
          <wp:inline distT="0" distB="0" distL="0" distR="0" wp14:anchorId="3FD5ED4C" wp14:editId="605761B8">
            <wp:extent cx="5372100" cy="267172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b="5389"/>
                    <a:stretch/>
                  </pic:blipFill>
                  <pic:spPr bwMode="auto">
                    <a:xfrm>
                      <a:off x="0" y="0"/>
                      <a:ext cx="5378087" cy="2674701"/>
                    </a:xfrm>
                    <a:prstGeom prst="rect">
                      <a:avLst/>
                    </a:prstGeom>
                    <a:ln>
                      <a:noFill/>
                    </a:ln>
                    <a:extLst>
                      <a:ext uri="{53640926-AAD7-44D8-BBD7-CCE9431645EC}">
                        <a14:shadowObscured xmlns:a14="http://schemas.microsoft.com/office/drawing/2010/main"/>
                      </a:ext>
                    </a:extLst>
                  </pic:spPr>
                </pic:pic>
              </a:graphicData>
            </a:graphic>
          </wp:inline>
        </w:drawing>
      </w:r>
    </w:p>
    <w:p w14:paraId="4549E9DC" w14:textId="1D7067C4" w:rsidR="00904E11" w:rsidRPr="005A7BE0" w:rsidRDefault="00904E11" w:rsidP="00904E11">
      <w:pPr>
        <w:pStyle w:val="Caption"/>
        <w:rPr>
          <w:lang w:val="nl-NL"/>
        </w:rPr>
      </w:pPr>
      <w:bookmarkStart w:id="243" w:name="_Ref88211714"/>
      <w:r w:rsidRPr="005A7BE0">
        <w:rPr>
          <w:lang w:val="nl-NL"/>
        </w:rPr>
        <w:t xml:space="preserve">Figuur </w:t>
      </w:r>
      <w:r>
        <w:fldChar w:fldCharType="begin"/>
      </w:r>
      <w:r w:rsidRPr="005A7BE0">
        <w:rPr>
          <w:lang w:val="nl-NL"/>
        </w:rPr>
        <w:instrText xml:space="preserve"> SEQ Figuur \* ARABIC </w:instrText>
      </w:r>
      <w:r>
        <w:fldChar w:fldCharType="separate"/>
      </w:r>
      <w:r w:rsidR="00A06581">
        <w:rPr>
          <w:noProof/>
          <w:lang w:val="nl-NL"/>
        </w:rPr>
        <w:t>18</w:t>
      </w:r>
      <w:r>
        <w:fldChar w:fldCharType="end"/>
      </w:r>
      <w:bookmarkEnd w:id="243"/>
      <w:r w:rsidRPr="005A7BE0">
        <w:rPr>
          <w:lang w:val="nl-NL"/>
        </w:rPr>
        <w:t>: Voorbeeld van een puntenwolk met veel buitengebied</w:t>
      </w:r>
    </w:p>
    <w:p w14:paraId="7A58BF60" w14:textId="123B2E08" w:rsidR="00781334" w:rsidRPr="00781334" w:rsidRDefault="0010532B" w:rsidP="00781334">
      <w:pPr>
        <w:pStyle w:val="Heading2"/>
        <w:rPr>
          <w:lang w:val="nl-NL"/>
        </w:rPr>
      </w:pPr>
      <w:bookmarkStart w:id="244" w:name="_Toc86672311"/>
      <w:bookmarkStart w:id="245" w:name="_Toc86674441"/>
      <w:bookmarkStart w:id="246" w:name="_Toc86674513"/>
      <w:bookmarkStart w:id="247" w:name="_Toc86695079"/>
      <w:bookmarkStart w:id="248" w:name="_Toc86700138"/>
      <w:bookmarkStart w:id="249" w:name="_Toc86700825"/>
      <w:bookmarkStart w:id="250" w:name="_Toc86701053"/>
      <w:bookmarkStart w:id="251" w:name="_Toc88748405"/>
      <w:r>
        <w:rPr>
          <w:lang w:val="nl-NL"/>
        </w:rPr>
        <w:t>Verwerking puntenwolken</w:t>
      </w:r>
      <w:bookmarkEnd w:id="244"/>
      <w:bookmarkEnd w:id="245"/>
      <w:bookmarkEnd w:id="246"/>
      <w:bookmarkEnd w:id="247"/>
      <w:bookmarkEnd w:id="248"/>
      <w:bookmarkEnd w:id="249"/>
      <w:bookmarkEnd w:id="250"/>
      <w:bookmarkEnd w:id="251"/>
    </w:p>
    <w:p w14:paraId="685779DD" w14:textId="34FC6E96" w:rsidR="0010532B" w:rsidRDefault="0010532B" w:rsidP="0010532B">
      <w:pPr>
        <w:pStyle w:val="Heading3"/>
        <w:rPr>
          <w:lang w:val="nl-NL"/>
        </w:rPr>
      </w:pPr>
      <w:bookmarkStart w:id="252" w:name="_Toc86672312"/>
      <w:bookmarkStart w:id="253" w:name="_Toc86674442"/>
      <w:bookmarkStart w:id="254" w:name="_Toc86674514"/>
      <w:bookmarkStart w:id="255" w:name="_Toc86695080"/>
      <w:bookmarkStart w:id="256" w:name="_Toc86700139"/>
      <w:bookmarkStart w:id="257" w:name="_Toc86700826"/>
      <w:bookmarkStart w:id="258" w:name="_Toc86701054"/>
      <w:r>
        <w:rPr>
          <w:lang w:val="nl-NL"/>
        </w:rPr>
        <w:t>Preprocessing</w:t>
      </w:r>
      <w:bookmarkEnd w:id="252"/>
      <w:bookmarkEnd w:id="253"/>
      <w:bookmarkEnd w:id="254"/>
      <w:bookmarkEnd w:id="255"/>
      <w:bookmarkEnd w:id="256"/>
      <w:bookmarkEnd w:id="257"/>
      <w:bookmarkEnd w:id="258"/>
    </w:p>
    <w:p w14:paraId="7BC93155" w14:textId="2F2D4DEE" w:rsidR="0010532B" w:rsidRDefault="0010532B" w:rsidP="0010532B">
      <w:pPr>
        <w:pStyle w:val="BodyText"/>
        <w:rPr>
          <w:lang w:val="nl-NL"/>
        </w:rPr>
      </w:pPr>
      <w:r>
        <w:rPr>
          <w:lang w:val="nl-NL"/>
        </w:rPr>
        <w:t>Het filteren van ruis en het verminderen van het aantal punten in de puntenwolk zorgt ervoor dat er betere resultaten kunnen worden behaald en dat dit ook sneller gebeurt. De filtering zou nog wel verbeterd kunnen worden. Zo wordt de ruis die ontstaat naar buiten toe door ramen niet altijd helemaal weg</w:t>
      </w:r>
      <w:r w:rsidR="0010299F">
        <w:rPr>
          <w:lang w:val="nl-NL"/>
        </w:rPr>
        <w:t xml:space="preserve"> </w:t>
      </w:r>
      <w:r>
        <w:rPr>
          <w:lang w:val="nl-NL"/>
        </w:rPr>
        <w:t xml:space="preserve">gefilterd en zou het filteren van objecten (zoals een bed en een kast) nog van meerwaarde kunnen zijn. </w:t>
      </w:r>
    </w:p>
    <w:p w14:paraId="65174495" w14:textId="0515893F" w:rsidR="001E4479" w:rsidRDefault="003B0529" w:rsidP="0010532B">
      <w:pPr>
        <w:pStyle w:val="Heading3"/>
        <w:rPr>
          <w:lang w:val="nl-NL"/>
        </w:rPr>
      </w:pPr>
      <w:bookmarkStart w:id="259" w:name="_Toc86700140"/>
      <w:bookmarkStart w:id="260" w:name="_Toc86700827"/>
      <w:bookmarkStart w:id="261" w:name="_Toc86701055"/>
      <w:commentRangeStart w:id="262"/>
      <w:r>
        <w:rPr>
          <w:lang w:val="nl-NL"/>
        </w:rPr>
        <w:t>Splitsen verdiepingen</w:t>
      </w:r>
      <w:bookmarkEnd w:id="259"/>
      <w:bookmarkEnd w:id="260"/>
      <w:bookmarkEnd w:id="261"/>
      <w:commentRangeEnd w:id="262"/>
      <w:r w:rsidR="00D248CC">
        <w:rPr>
          <w:rStyle w:val="CommentReference"/>
          <w:rFonts w:asciiTheme="minorHAnsi" w:eastAsiaTheme="minorHAnsi" w:hAnsiTheme="minorHAnsi" w:cstheme="minorBidi"/>
        </w:rPr>
        <w:commentReference w:id="262"/>
      </w:r>
    </w:p>
    <w:p w14:paraId="7F801336" w14:textId="73CB799D" w:rsidR="001E4479" w:rsidRDefault="00E6244C" w:rsidP="001E4479">
      <w:pPr>
        <w:pStyle w:val="BodyText"/>
        <w:rPr>
          <w:lang w:val="nl-NL"/>
        </w:rPr>
      </w:pPr>
      <w:r>
        <w:rPr>
          <w:lang w:val="nl-NL"/>
        </w:rPr>
        <w:t>Voor het splitsen van de verdiepingen wordt een methode gebruikt om de pieken van het 2D density histogram te bepalen. Verschillende parameters bepalen o.a. vanaf wanneer een piek gedetecteerd wordt. De waarde</w:t>
      </w:r>
      <w:r w:rsidR="005958F5">
        <w:rPr>
          <w:lang w:val="nl-NL"/>
        </w:rPr>
        <w:t>n</w:t>
      </w:r>
      <w:r>
        <w:rPr>
          <w:lang w:val="nl-NL"/>
        </w:rPr>
        <w:t xml:space="preserve"> hiervan zijn op dit m</w:t>
      </w:r>
      <w:r w:rsidR="005958F5">
        <w:rPr>
          <w:lang w:val="nl-NL"/>
        </w:rPr>
        <w:t>oment aangepast aan de W</w:t>
      </w:r>
      <w:r>
        <w:rPr>
          <w:lang w:val="nl-NL"/>
        </w:rPr>
        <w:t xml:space="preserve">oonstad puntenwolken. Deze verschillen heel erg aan de hand van de </w:t>
      </w:r>
      <w:r w:rsidR="00F34D55">
        <w:rPr>
          <w:lang w:val="nl-NL"/>
        </w:rPr>
        <w:t xml:space="preserve">puntendichtheid van de puntenwolk en de gekozen hoeveelheid bins van het density histogram. </w:t>
      </w:r>
    </w:p>
    <w:p w14:paraId="486CAFA5" w14:textId="2AB6F5E4" w:rsidR="00723C9D" w:rsidRPr="001E4479" w:rsidRDefault="00F34D55" w:rsidP="001E4479">
      <w:pPr>
        <w:pStyle w:val="BodyText"/>
        <w:rPr>
          <w:lang w:val="nl-NL"/>
        </w:rPr>
      </w:pPr>
      <w:r w:rsidRPr="016A6492">
        <w:rPr>
          <w:lang w:val="nl-NL"/>
        </w:rPr>
        <w:t xml:space="preserve">Daarnaast zijn er verschillende scenario’s gevonden die het </w:t>
      </w:r>
      <w:r w:rsidR="00ED44E5" w:rsidRPr="016A6492">
        <w:rPr>
          <w:lang w:val="nl-NL"/>
        </w:rPr>
        <w:t>splitsen van verdiepingen</w:t>
      </w:r>
      <w:r w:rsidR="006F4C28" w:rsidRPr="016A6492">
        <w:rPr>
          <w:lang w:val="nl-NL"/>
        </w:rPr>
        <w:t xml:space="preserve"> </w:t>
      </w:r>
      <w:r w:rsidRPr="016A6492">
        <w:rPr>
          <w:lang w:val="nl-NL"/>
        </w:rPr>
        <w:t xml:space="preserve">bemoeilijken. </w:t>
      </w:r>
      <w:r w:rsidR="006F4C28" w:rsidRPr="016A6492">
        <w:rPr>
          <w:lang w:val="nl-NL"/>
        </w:rPr>
        <w:t>Als</w:t>
      </w:r>
      <w:r w:rsidRPr="016A6492">
        <w:rPr>
          <w:lang w:val="nl-NL"/>
        </w:rPr>
        <w:t xml:space="preserve"> niet alle plafonds of alle vloe</w:t>
      </w:r>
      <w:r w:rsidR="00AA10FB" w:rsidRPr="016A6492">
        <w:rPr>
          <w:lang w:val="nl-NL"/>
        </w:rPr>
        <w:t>ren op dezelfde hoogte liggen</w:t>
      </w:r>
      <w:r w:rsidR="005958F5" w:rsidRPr="016A6492">
        <w:rPr>
          <w:lang w:val="nl-NL"/>
        </w:rPr>
        <w:t>,</w:t>
      </w:r>
      <w:r w:rsidR="00062D83" w:rsidRPr="016A6492">
        <w:rPr>
          <w:lang w:val="nl-NL"/>
        </w:rPr>
        <w:t xml:space="preserve"> kunnen er te weinig pieken of </w:t>
      </w:r>
      <w:del w:id="263" w:author="Jan van Velsen" w:date="2021-12-06T16:18:00Z">
        <w:r w:rsidRPr="016A6492" w:rsidDel="00062D83">
          <w:rPr>
            <w:lang w:val="nl-NL"/>
          </w:rPr>
          <w:delText>teveel</w:delText>
        </w:r>
      </w:del>
      <w:ins w:id="264" w:author="Jan van Velsen" w:date="2021-12-06T16:18:00Z">
        <w:r w:rsidR="5E2C70BB" w:rsidRPr="016A6492">
          <w:rPr>
            <w:lang w:val="nl-NL"/>
          </w:rPr>
          <w:t>te veel</w:t>
        </w:r>
      </w:ins>
      <w:r w:rsidR="00062D83" w:rsidRPr="016A6492">
        <w:rPr>
          <w:lang w:val="nl-NL"/>
        </w:rPr>
        <w:t xml:space="preserve"> pieken ontstaan. </w:t>
      </w:r>
      <w:r w:rsidR="008F6E62" w:rsidRPr="016A6492">
        <w:rPr>
          <w:lang w:val="nl-NL"/>
        </w:rPr>
        <w:t xml:space="preserve">Ook </w:t>
      </w:r>
      <w:r w:rsidR="002B5666" w:rsidRPr="016A6492">
        <w:rPr>
          <w:lang w:val="nl-NL"/>
        </w:rPr>
        <w:t>door schuine daken wordt het moeilijker om de exacte juiste pieken te vinden omdat het signaal van het plafond niet dominant genoeg is</w:t>
      </w:r>
      <w:r w:rsidR="00AA10FB" w:rsidRPr="016A6492">
        <w:rPr>
          <w:lang w:val="nl-NL"/>
        </w:rPr>
        <w:t xml:space="preserve">. </w:t>
      </w:r>
    </w:p>
    <w:p w14:paraId="49D91D41" w14:textId="0AE733D1" w:rsidR="001E4479" w:rsidRDefault="003B0529" w:rsidP="001E4479">
      <w:pPr>
        <w:pStyle w:val="Heading3"/>
        <w:rPr>
          <w:lang w:val="nl-NL"/>
        </w:rPr>
      </w:pPr>
      <w:bookmarkStart w:id="265" w:name="_Toc86672314"/>
      <w:bookmarkStart w:id="266" w:name="_Toc86674444"/>
      <w:bookmarkStart w:id="267" w:name="_Toc86674516"/>
      <w:bookmarkStart w:id="268" w:name="_Toc86695082"/>
      <w:bookmarkStart w:id="269" w:name="_Toc86700141"/>
      <w:bookmarkStart w:id="270" w:name="_Toc86700828"/>
      <w:bookmarkStart w:id="271" w:name="_Toc86701056"/>
      <w:r>
        <w:rPr>
          <w:lang w:val="nl-NL"/>
        </w:rPr>
        <w:t>S</w:t>
      </w:r>
      <w:r w:rsidR="001E4479">
        <w:rPr>
          <w:lang w:val="nl-NL"/>
        </w:rPr>
        <w:t>plitsing</w:t>
      </w:r>
      <w:bookmarkEnd w:id="265"/>
      <w:bookmarkEnd w:id="266"/>
      <w:bookmarkEnd w:id="267"/>
      <w:bookmarkEnd w:id="268"/>
      <w:r>
        <w:rPr>
          <w:lang w:val="nl-NL"/>
        </w:rPr>
        <w:t xml:space="preserve"> kamers</w:t>
      </w:r>
      <w:bookmarkEnd w:id="269"/>
      <w:bookmarkEnd w:id="270"/>
      <w:bookmarkEnd w:id="271"/>
    </w:p>
    <w:p w14:paraId="276D13F9" w14:textId="55759E65" w:rsidR="001E4479" w:rsidRDefault="008F6E62" w:rsidP="0097098A">
      <w:pPr>
        <w:pStyle w:val="Heading4"/>
        <w:rPr>
          <w:lang w:val="nl-NL"/>
        </w:rPr>
      </w:pPr>
      <w:bookmarkStart w:id="272" w:name="_Toc86695083"/>
      <w:bookmarkStart w:id="273" w:name="_Toc86700142"/>
      <w:bookmarkStart w:id="274" w:name="_Toc86700829"/>
      <w:bookmarkStart w:id="275" w:name="_Toc86701057"/>
      <w:bookmarkStart w:id="276" w:name="_Toc86674445"/>
      <w:bookmarkStart w:id="277" w:name="_Toc86674517"/>
      <w:r>
        <w:rPr>
          <w:lang w:val="nl-NL"/>
        </w:rPr>
        <w:t>Slice hoogte</w:t>
      </w:r>
      <w:bookmarkEnd w:id="272"/>
      <w:r w:rsidR="00D37A53">
        <w:rPr>
          <w:lang w:val="nl-NL"/>
        </w:rPr>
        <w:t xml:space="preserve"> en dikte</w:t>
      </w:r>
      <w:bookmarkEnd w:id="273"/>
      <w:bookmarkEnd w:id="274"/>
      <w:bookmarkEnd w:id="275"/>
      <w:r w:rsidR="00D37A53">
        <w:rPr>
          <w:lang w:val="nl-NL"/>
        </w:rPr>
        <w:t xml:space="preserve"> </w:t>
      </w:r>
    </w:p>
    <w:p w14:paraId="15107B1D" w14:textId="51F514AD" w:rsidR="0097098A" w:rsidRPr="0097098A" w:rsidRDefault="0097098A" w:rsidP="0097098A">
      <w:pPr>
        <w:pStyle w:val="BodyText"/>
        <w:rPr>
          <w:lang w:val="nl-NL"/>
        </w:rPr>
      </w:pPr>
      <w:r>
        <w:rPr>
          <w:lang w:val="nl-NL"/>
        </w:rPr>
        <w:t>Voor de kamer splitsing is van groot belang op welke hoogte de slice wordt gemaakt om de 2D weergave te krijgen. Deze hoogte wordt nu 10 centimeter onder het plafond met een dikte van 20 centimeter genomen.</w:t>
      </w:r>
      <w:r w:rsidR="003A2939">
        <w:rPr>
          <w:lang w:val="nl-NL"/>
        </w:rPr>
        <w:t xml:space="preserve"> Dit is geconcludeerd na vele tests op verschillende hoogtes en met verschillende diktes. Een grotere dikte kan er namelijk voor zorgen dat er over de hele hoogte van een kamer punten worden meegenomen</w:t>
      </w:r>
      <w:r w:rsidR="00F83B67">
        <w:rPr>
          <w:lang w:val="nl-NL"/>
        </w:rPr>
        <w:t>,</w:t>
      </w:r>
      <w:r w:rsidR="003A2939">
        <w:rPr>
          <w:lang w:val="nl-NL"/>
        </w:rPr>
        <w:t xml:space="preserve"> maar dit zorgt voor teveel ruis van de objecten in de kamer waardoor kamers teveel opsplitsen. De hoogte is o</w:t>
      </w:r>
      <w:r w:rsidR="00F83B67">
        <w:rPr>
          <w:lang w:val="nl-NL"/>
        </w:rPr>
        <w:t>ok getest op borst-</w:t>
      </w:r>
      <w:r w:rsidR="003A2939">
        <w:rPr>
          <w:lang w:val="nl-NL"/>
        </w:rPr>
        <w:t xml:space="preserve"> en vloerhoogte</w:t>
      </w:r>
      <w:r w:rsidR="00F83B67">
        <w:rPr>
          <w:lang w:val="nl-NL"/>
        </w:rPr>
        <w:t>,</w:t>
      </w:r>
      <w:r w:rsidR="003A2939">
        <w:rPr>
          <w:lang w:val="nl-NL"/>
        </w:rPr>
        <w:t xml:space="preserve"> maar hier zorgen objecten ook voor teveel schaduw waardoor muren missen. </w:t>
      </w:r>
      <w:r w:rsidR="00F83B67">
        <w:rPr>
          <w:lang w:val="nl-NL"/>
        </w:rPr>
        <w:br/>
      </w:r>
      <w:r w:rsidR="00F83B67">
        <w:rPr>
          <w:lang w:val="nl-NL"/>
        </w:rPr>
        <w:br/>
      </w:r>
      <w:r w:rsidR="003A2939">
        <w:rPr>
          <w:lang w:val="nl-NL"/>
        </w:rPr>
        <w:t>Met schuine muren wordt e</w:t>
      </w:r>
      <w:r w:rsidR="00F83B67">
        <w:rPr>
          <w:lang w:val="nl-NL"/>
        </w:rPr>
        <w:t>en ‘smaller’ stuk kamer genomen. D</w:t>
      </w:r>
      <w:r w:rsidR="003A2939">
        <w:rPr>
          <w:lang w:val="nl-NL"/>
        </w:rPr>
        <w:t xml:space="preserve">aarom wordt van elke kamer nog een buffer meegegeven in het opknippen. Met een verdieping met meerdere hoogtes van plafond </w:t>
      </w:r>
      <w:r w:rsidR="00D37A53">
        <w:rPr>
          <w:lang w:val="nl-NL"/>
        </w:rPr>
        <w:t>kan</w:t>
      </w:r>
      <w:r w:rsidR="003A2939">
        <w:rPr>
          <w:lang w:val="nl-NL"/>
        </w:rPr>
        <w:t xml:space="preserve"> het </w:t>
      </w:r>
      <w:r w:rsidR="00D37A53">
        <w:rPr>
          <w:lang w:val="nl-NL"/>
        </w:rPr>
        <w:t>voorkomen dat</w:t>
      </w:r>
      <w:r w:rsidR="003A2939">
        <w:rPr>
          <w:lang w:val="nl-NL"/>
        </w:rPr>
        <w:t xml:space="preserve"> de </w:t>
      </w:r>
      <w:r w:rsidR="00D37A53">
        <w:rPr>
          <w:lang w:val="nl-NL"/>
        </w:rPr>
        <w:t>slice deels een kamer mist of dat de slice ‘in’ de plafond punten valt.</w:t>
      </w:r>
      <w:r w:rsidR="003A2939">
        <w:rPr>
          <w:lang w:val="nl-NL"/>
        </w:rPr>
        <w:t xml:space="preserve"> </w:t>
      </w:r>
    </w:p>
    <w:p w14:paraId="6DCDDA76" w14:textId="57585958" w:rsidR="00D37A53" w:rsidRPr="0097098A" w:rsidRDefault="00D37A53" w:rsidP="0097098A">
      <w:pPr>
        <w:pStyle w:val="BodyText"/>
        <w:rPr>
          <w:lang w:val="nl-NL"/>
        </w:rPr>
      </w:pPr>
      <w:r>
        <w:rPr>
          <w:lang w:val="nl-NL"/>
        </w:rPr>
        <w:t xml:space="preserve">Idealiter wordt de slice hoogte en dikte uit de specificaties van de kamer bepaald. Bijvoorbeeld door de hoogte uit te snijden op de plek waar de hoogste dichtheid aan punten zit en de dikte af te laten hangen aan de hoeveelheid ruis ten opzicht van muur. </w:t>
      </w:r>
    </w:p>
    <w:p w14:paraId="76AD3C67" w14:textId="7E65EE1F" w:rsidR="00CB0AB6" w:rsidRDefault="009D21C6" w:rsidP="00490D2C">
      <w:pPr>
        <w:pStyle w:val="Heading4"/>
        <w:rPr>
          <w:lang w:val="nl-NL"/>
        </w:rPr>
      </w:pPr>
      <w:bookmarkStart w:id="278" w:name="_Toc86695084"/>
      <w:bookmarkStart w:id="279" w:name="_Toc86700143"/>
      <w:bookmarkStart w:id="280" w:name="_Toc86700830"/>
      <w:bookmarkStart w:id="281" w:name="_Toc86701058"/>
      <w:r>
        <w:rPr>
          <w:lang w:val="nl-NL"/>
        </w:rPr>
        <w:t>Distance transform</w:t>
      </w:r>
      <w:bookmarkEnd w:id="276"/>
      <w:bookmarkEnd w:id="277"/>
      <w:bookmarkEnd w:id="278"/>
      <w:bookmarkEnd w:id="279"/>
      <w:bookmarkEnd w:id="280"/>
      <w:bookmarkEnd w:id="281"/>
    </w:p>
    <w:p w14:paraId="14448D6D" w14:textId="4E89267E" w:rsidR="008F6E62" w:rsidRDefault="009D21C6" w:rsidP="001E4479">
      <w:pPr>
        <w:pStyle w:val="BodyText"/>
        <w:rPr>
          <w:lang w:val="nl-NL"/>
        </w:rPr>
      </w:pPr>
      <w:r>
        <w:rPr>
          <w:lang w:val="nl-NL"/>
        </w:rPr>
        <w:t xml:space="preserve">In de eerste </w:t>
      </w:r>
      <w:r w:rsidR="004874D4">
        <w:rPr>
          <w:lang w:val="nl-NL"/>
        </w:rPr>
        <w:t xml:space="preserve">fase van de kamer detectie werden hoekpunten van de 2D weergave gedetecteerd om </w:t>
      </w:r>
      <w:r w:rsidR="00D37A53">
        <w:rPr>
          <w:lang w:val="nl-NL"/>
        </w:rPr>
        <w:t>tussen deze hoekpunten</w:t>
      </w:r>
      <w:r w:rsidR="004874D4">
        <w:rPr>
          <w:lang w:val="nl-NL"/>
        </w:rPr>
        <w:t xml:space="preserve"> missende lijnen op te kunnen vullen. </w:t>
      </w:r>
      <w:r w:rsidR="005A4694">
        <w:rPr>
          <w:lang w:val="nl-NL"/>
        </w:rPr>
        <w:t xml:space="preserve">Dit bleek </w:t>
      </w:r>
      <w:r w:rsidR="00D37A53">
        <w:rPr>
          <w:lang w:val="nl-NL"/>
        </w:rPr>
        <w:t>slecht</w:t>
      </w:r>
      <w:r w:rsidR="005A4694">
        <w:rPr>
          <w:lang w:val="nl-NL"/>
        </w:rPr>
        <w:t xml:space="preserve"> te werken als er teveel van een ruimte niet gescand is. </w:t>
      </w:r>
      <w:r w:rsidR="00D37A53">
        <w:rPr>
          <w:lang w:val="nl-NL"/>
        </w:rPr>
        <w:t xml:space="preserve">Dit kwam omdat er ook hoekpunten misten en omdat een grote opvullengte ook zorgde voor extra opsplitsing tussen kamers. </w:t>
      </w:r>
      <w:r w:rsidR="00F83B67">
        <w:rPr>
          <w:lang w:val="nl-NL"/>
        </w:rPr>
        <w:t xml:space="preserve">Er is daarom voor een andere oplossing gekozen. </w:t>
      </w:r>
    </w:p>
    <w:p w14:paraId="324F3277" w14:textId="111C9864" w:rsidR="001E4479" w:rsidRPr="001E4479" w:rsidRDefault="00FD11B6" w:rsidP="001E4479">
      <w:pPr>
        <w:pStyle w:val="BodyText"/>
        <w:rPr>
          <w:lang w:val="nl-NL"/>
        </w:rPr>
      </w:pPr>
      <w:r>
        <w:rPr>
          <w:lang w:val="nl-NL"/>
        </w:rPr>
        <w:t>De distance transform werkt veel beter omdat deze de pieken detecteert die het midden van de kamer representeert omdat hier de afstand tot de muren het grootst is. Ook hier worden kamers af en toe nog te vaak gesplitst maar al veel beter. Vanaf de piekwaardes wordt de kamer vervolgens naar de muur toe opgevuld. Deze piekwaardes worden bepaald door de mediaan van de distance transform. Omdat de distance transform het formaat heeft van de originele extent van de puntenwolk geeft dit enorme pieken als de buitenruimte meegenomen wordt, waardoor de pieken in de binnenruimte onder deze mediaan vallen. Hierdoor worden kamers vaak niet of niet volledige gesplitst als er een grote buitenruimte in de puntenwolk z</w:t>
      </w:r>
      <w:r w:rsidR="002759CA">
        <w:rPr>
          <w:lang w:val="nl-NL"/>
        </w:rPr>
        <w:t xml:space="preserve">it. </w:t>
      </w:r>
    </w:p>
    <w:p w14:paraId="221103C2" w14:textId="380BBFC5" w:rsidR="00424EBE" w:rsidRDefault="003B0529" w:rsidP="00424EBE">
      <w:pPr>
        <w:pStyle w:val="Heading3"/>
        <w:rPr>
          <w:lang w:val="nl-NL"/>
        </w:rPr>
      </w:pPr>
      <w:bookmarkStart w:id="282" w:name="_Toc86700144"/>
      <w:bookmarkStart w:id="283" w:name="_Toc86700831"/>
      <w:bookmarkStart w:id="284" w:name="_Ref86701005"/>
      <w:bookmarkStart w:id="285" w:name="_Toc86701059"/>
      <w:r>
        <w:rPr>
          <w:lang w:val="nl-NL"/>
        </w:rPr>
        <w:t>Reconstrueren 3D objecten</w:t>
      </w:r>
      <w:bookmarkEnd w:id="282"/>
      <w:bookmarkEnd w:id="283"/>
      <w:bookmarkEnd w:id="284"/>
      <w:bookmarkEnd w:id="285"/>
    </w:p>
    <w:p w14:paraId="73409A76" w14:textId="4A18E7CF" w:rsidR="0002086B" w:rsidRDefault="0002086B" w:rsidP="0002086B">
      <w:pPr>
        <w:pStyle w:val="BodyText"/>
        <w:rPr>
          <w:lang w:val="nl-NL"/>
        </w:rPr>
      </w:pPr>
      <w:r>
        <w:rPr>
          <w:lang w:val="nl-NL"/>
        </w:rPr>
        <w:t>Het  Polgyonal Surface Reconstruction algoritme van CGAL kan gebruik maken van twee methoden die de berekening kunnen doen voor de reconstructie, GLPK en SCIP. GLPK is meer geschikt voor het oplossen van kleine problemen met een redelijk simpele structuur. SCIP kan ook meer complexere problemen aan.</w:t>
      </w:r>
    </w:p>
    <w:p w14:paraId="107283A0" w14:textId="58EE6917" w:rsidR="0002086B" w:rsidRDefault="0002086B" w:rsidP="0002086B">
      <w:pPr>
        <w:pStyle w:val="BodyText"/>
        <w:rPr>
          <w:lang w:val="nl-NL"/>
        </w:rPr>
      </w:pPr>
      <w:r>
        <w:rPr>
          <w:lang w:val="nl-NL"/>
        </w:rPr>
        <w:t xml:space="preserve">De software van SCIP valt echter onder een ZIB Academic License. Dit betekent dat de library alleen gratis te gebruiken is voor onderzoeksdoeleinden voor niet-commerciële organisaties en academische instellingen. Voor onderzoeksdoeleinden heeft CGI gebruik gemaakt van beide libraries. Uiteindelijk is in de applicatie gebruik gemaakt van de GLPK software zodat er geen licentie hoeft te worden aangeschaft. </w:t>
      </w:r>
    </w:p>
    <w:p w14:paraId="6225A525" w14:textId="327F530A" w:rsidR="004650FB" w:rsidRPr="00B8718C" w:rsidRDefault="004650FB" w:rsidP="00424EBE">
      <w:pPr>
        <w:rPr>
          <w:lang w:val="nl-NL"/>
        </w:rPr>
      </w:pPr>
      <w:r>
        <w:rPr>
          <w:lang w:val="nl-NL"/>
        </w:rPr>
        <w:t xml:space="preserve">Er zijn drie parameters die voor </w:t>
      </w:r>
      <w:r w:rsidR="00AC7B9E">
        <w:rPr>
          <w:lang w:val="nl-NL"/>
        </w:rPr>
        <w:t xml:space="preserve">Polygonal Surface Reconstruction (PSR) </w:t>
      </w:r>
      <w:r>
        <w:rPr>
          <w:lang w:val="nl-NL"/>
        </w:rPr>
        <w:t>belangrijk zijn. Deze staan beschreven in de code repository. Voor dit project staan de parameters goed voor puntenwolken van Woonstad. Het kan voorkomen dat deze voor andere puntenwolken getuned moeten worden.</w:t>
      </w:r>
    </w:p>
    <w:p w14:paraId="7A703DC4" w14:textId="77777777" w:rsidR="00B8718C" w:rsidRDefault="00424EBE" w:rsidP="001E4479">
      <w:pPr>
        <w:pStyle w:val="Heading4"/>
        <w:rPr>
          <w:lang w:val="nl-NL"/>
        </w:rPr>
      </w:pPr>
      <w:bookmarkStart w:id="286" w:name="_Toc86672316"/>
      <w:bookmarkStart w:id="287" w:name="_Toc86674520"/>
      <w:bookmarkStart w:id="288" w:name="_Toc86695086"/>
      <w:bookmarkStart w:id="289" w:name="_Toc86700145"/>
      <w:bookmarkStart w:id="290" w:name="_Toc86700832"/>
      <w:bookmarkStart w:id="291" w:name="_Toc86701060"/>
      <w:r>
        <w:rPr>
          <w:lang w:val="nl-NL"/>
        </w:rPr>
        <w:t>RANSAC</w:t>
      </w:r>
      <w:bookmarkEnd w:id="286"/>
      <w:bookmarkEnd w:id="287"/>
      <w:bookmarkEnd w:id="288"/>
      <w:bookmarkEnd w:id="289"/>
      <w:bookmarkEnd w:id="290"/>
      <w:bookmarkEnd w:id="291"/>
    </w:p>
    <w:p w14:paraId="23647848" w14:textId="25F2D006" w:rsidR="00B8718C" w:rsidRPr="00B8718C" w:rsidRDefault="00424EBE" w:rsidP="00AB24C9">
      <w:pPr>
        <w:rPr>
          <w:lang w:val="nl-NL"/>
        </w:rPr>
      </w:pPr>
      <w:r>
        <w:rPr>
          <w:lang w:val="nl-NL"/>
        </w:rPr>
        <w:t>Random sample consensus (RANSAC) is gebruikt om vlakken te detecteren uit de puntenwolk. Dit algoritme wordt toegepast</w:t>
      </w:r>
      <w:r w:rsidR="00326C2A">
        <w:rPr>
          <w:lang w:val="nl-NL"/>
        </w:rPr>
        <w:t xml:space="preserve"> tijdens</w:t>
      </w:r>
      <w:r>
        <w:rPr>
          <w:lang w:val="nl-NL"/>
        </w:rPr>
        <w:t xml:space="preserve"> </w:t>
      </w:r>
      <w:r w:rsidR="001B167D">
        <w:rPr>
          <w:lang w:val="nl-NL"/>
        </w:rPr>
        <w:t>stap 4 (</w:t>
      </w:r>
      <w:r>
        <w:rPr>
          <w:lang w:val="nl-NL"/>
        </w:rPr>
        <w:t>Polygonal Surface Reconstruction</w:t>
      </w:r>
      <w:r w:rsidR="001B167D">
        <w:rPr>
          <w:lang w:val="nl-NL"/>
        </w:rPr>
        <w:t>)</w:t>
      </w:r>
      <w:r>
        <w:rPr>
          <w:lang w:val="nl-NL"/>
        </w:rPr>
        <w:t xml:space="preserve">. </w:t>
      </w:r>
      <w:r w:rsidR="001B167D">
        <w:rPr>
          <w:lang w:val="nl-NL"/>
        </w:rPr>
        <w:t>Voor de uitvoering van de reconstructie zijn vlakken nodig vanuit de puntenwolk.</w:t>
      </w:r>
      <w:r>
        <w:rPr>
          <w:lang w:val="nl-NL"/>
        </w:rPr>
        <w:t xml:space="preserve"> Er kunnen verschillende parameters worden meegegeven aan RANSAC. Afhankelijk van de parameters kunnen </w:t>
      </w:r>
      <w:r w:rsidR="001B167D">
        <w:rPr>
          <w:lang w:val="nl-NL"/>
        </w:rPr>
        <w:t>de</w:t>
      </w:r>
      <w:r>
        <w:rPr>
          <w:lang w:val="nl-NL"/>
        </w:rPr>
        <w:t xml:space="preserve"> resultaten </w:t>
      </w:r>
      <w:r w:rsidR="001B167D">
        <w:rPr>
          <w:lang w:val="nl-NL"/>
        </w:rPr>
        <w:t>verschillen</w:t>
      </w:r>
      <w:r>
        <w:rPr>
          <w:lang w:val="nl-NL"/>
        </w:rPr>
        <w:t xml:space="preserve">. </w:t>
      </w:r>
      <w:r w:rsidR="00D72A35">
        <w:rPr>
          <w:lang w:val="nl-NL"/>
        </w:rPr>
        <w:t xml:space="preserve">In dit onderzoek zijn de parameters van RANSAC afgestemd op het aantal punten die ontstaan na de preprocessing stap. </w:t>
      </w:r>
      <w:r w:rsidR="001B167D">
        <w:rPr>
          <w:lang w:val="nl-NL"/>
        </w:rPr>
        <w:t>Het is mogelijk deze parameters automatisch te kiezen aan de hand van de dichtheid van de input. Dit is in de huidige fase niet uitgevoerd.</w:t>
      </w:r>
    </w:p>
    <w:p w14:paraId="401008DB" w14:textId="43849C08" w:rsidR="0092247F" w:rsidRDefault="0092247F" w:rsidP="0092247F">
      <w:pPr>
        <w:pStyle w:val="Heading3"/>
        <w:rPr>
          <w:rFonts w:eastAsia="Times New Roman"/>
          <w:lang w:val="nl-NL" w:eastAsia="nl-NL"/>
        </w:rPr>
      </w:pPr>
      <w:bookmarkStart w:id="292" w:name="_Toc86674522"/>
      <w:bookmarkStart w:id="293" w:name="_Toc86695088"/>
      <w:bookmarkStart w:id="294" w:name="_Toc86700146"/>
      <w:bookmarkStart w:id="295" w:name="_Toc86700833"/>
      <w:bookmarkStart w:id="296" w:name="_Toc86701061"/>
      <w:r>
        <w:rPr>
          <w:rFonts w:eastAsia="Times New Roman"/>
          <w:lang w:val="nl-NL" w:eastAsia="nl-NL"/>
        </w:rPr>
        <w:t>Oppervlakte en volume berekening</w:t>
      </w:r>
      <w:bookmarkEnd w:id="292"/>
      <w:bookmarkEnd w:id="293"/>
      <w:bookmarkEnd w:id="294"/>
      <w:bookmarkEnd w:id="295"/>
      <w:bookmarkEnd w:id="296"/>
    </w:p>
    <w:p w14:paraId="57DEC333" w14:textId="7AFFC021" w:rsidR="00EF2407" w:rsidRDefault="00682916" w:rsidP="00776D8F">
      <w:pPr>
        <w:pStyle w:val="BodyText"/>
        <w:rPr>
          <w:lang w:val="nl-NL"/>
        </w:rPr>
      </w:pPr>
      <w:r>
        <w:rPr>
          <w:lang w:val="nl-NL"/>
        </w:rPr>
        <w:t xml:space="preserve">Tijdens de berekening van de oppervlaktes en volumes zijn er meerdere problemen van </w:t>
      </w:r>
      <w:r w:rsidR="00180857">
        <w:rPr>
          <w:lang w:val="nl-NL"/>
        </w:rPr>
        <w:t>meshes ondervangen. De mesh</w:t>
      </w:r>
      <w:r w:rsidR="00126F01">
        <w:rPr>
          <w:lang w:val="nl-NL"/>
        </w:rPr>
        <w:t>es</w:t>
      </w:r>
      <w:r w:rsidR="00180857">
        <w:rPr>
          <w:lang w:val="nl-NL"/>
        </w:rPr>
        <w:t xml:space="preserve"> moeten nog sluitend gemaakt worden en opnieuw </w:t>
      </w:r>
      <w:r w:rsidR="00AC7B9E">
        <w:rPr>
          <w:lang w:val="nl-NL"/>
        </w:rPr>
        <w:t>georiënteerd</w:t>
      </w:r>
      <w:r w:rsidR="00180857">
        <w:rPr>
          <w:lang w:val="nl-NL"/>
        </w:rPr>
        <w:t>. Niet altijd lukt dit sluitend maken van de mesh waardoor kamers afvallen</w:t>
      </w:r>
      <w:r w:rsidR="00EF2407">
        <w:rPr>
          <w:lang w:val="nl-NL"/>
        </w:rPr>
        <w:t xml:space="preserve"> die wel succesvol uit de PSR reconstructie zijn gekomen. </w:t>
      </w:r>
    </w:p>
    <w:p w14:paraId="1F235157" w14:textId="3B27D8C7" w:rsidR="00EF2407" w:rsidRDefault="000960F2" w:rsidP="00776D8F">
      <w:pPr>
        <w:pStyle w:val="BodyText"/>
        <w:rPr>
          <w:lang w:val="nl-NL"/>
        </w:rPr>
      </w:pPr>
      <w:commentRangeStart w:id="297"/>
      <w:r>
        <w:rPr>
          <w:lang w:val="nl-NL"/>
        </w:rPr>
        <w:t xml:space="preserve">Daarnaast komen uit de PSR meshes die gedeeltelijk overlap kunnen hebben. </w:t>
      </w:r>
      <w:commentRangeEnd w:id="297"/>
      <w:r w:rsidR="004032AD">
        <w:rPr>
          <w:rStyle w:val="CommentReference"/>
        </w:rPr>
        <w:commentReference w:id="297"/>
      </w:r>
      <w:r>
        <w:rPr>
          <w:lang w:val="nl-NL"/>
        </w:rPr>
        <w:t xml:space="preserve">Het kan hierdoor voorkomen dat de meetwaardes dubbel worden opgemeten en dus een overschatting wordt gemaakt van de daadwerkelijke meetwaardes. </w:t>
      </w:r>
      <w:r w:rsidR="007A3A6E">
        <w:rPr>
          <w:lang w:val="nl-NL"/>
        </w:rPr>
        <w:t>In de vergelijking met BIM lijken de meetwaardes goed overeen te komen maar toch is dit een punt van aandacht. Het is</w:t>
      </w:r>
      <w:r>
        <w:rPr>
          <w:lang w:val="nl-NL"/>
        </w:rPr>
        <w:t xml:space="preserve"> wenselijk om eerst nog een combinatie te maken van alle kamers</w:t>
      </w:r>
      <w:r w:rsidR="00C11068">
        <w:rPr>
          <w:lang w:val="nl-NL"/>
        </w:rPr>
        <w:t xml:space="preserve"> waarin dubbelen</w:t>
      </w:r>
      <w:r>
        <w:rPr>
          <w:lang w:val="nl-NL"/>
        </w:rPr>
        <w:t xml:space="preserve"> voorkomen worden. Ook voor visu</w:t>
      </w:r>
      <w:r w:rsidR="009F0B8F">
        <w:rPr>
          <w:lang w:val="nl-NL"/>
        </w:rPr>
        <w:t>alisatie is dit gewenst om direct d</w:t>
      </w:r>
      <w:r w:rsidR="00C72FF4">
        <w:rPr>
          <w:lang w:val="nl-NL"/>
        </w:rPr>
        <w:t>e verschillende kamers als objecten inzichtelijk te krijgen.</w:t>
      </w:r>
      <w:r w:rsidR="007A3A6E">
        <w:rPr>
          <w:lang w:val="nl-NL"/>
        </w:rPr>
        <w:t xml:space="preserve"> </w:t>
      </w:r>
    </w:p>
    <w:p w14:paraId="02B40C02" w14:textId="03833A51" w:rsidR="00560D0B" w:rsidRPr="00297E63" w:rsidRDefault="00560D0B" w:rsidP="00560D0B">
      <w:pPr>
        <w:pStyle w:val="Heading2"/>
        <w:rPr>
          <w:lang w:val="nl-NL"/>
        </w:rPr>
      </w:pPr>
      <w:bookmarkStart w:id="298" w:name="_Toc88748406"/>
      <w:r w:rsidRPr="00297E63">
        <w:rPr>
          <w:lang w:val="nl-NL"/>
        </w:rPr>
        <w:t>Afwijking van programma van eisen</w:t>
      </w:r>
      <w:bookmarkEnd w:id="298"/>
    </w:p>
    <w:p w14:paraId="31DC75BE" w14:textId="52F78492" w:rsidR="00FA34B9" w:rsidRPr="00FA34B9" w:rsidRDefault="00560D0B" w:rsidP="00560D0B">
      <w:pPr>
        <w:pStyle w:val="BodyText"/>
        <w:rPr>
          <w:lang w:val="nl-NL"/>
        </w:rPr>
      </w:pPr>
      <w:r>
        <w:rPr>
          <w:lang w:val="nl-NL"/>
        </w:rPr>
        <w:t xml:space="preserve">In </w:t>
      </w:r>
      <w:r w:rsidR="00FA34B9">
        <w:rPr>
          <w:lang w:val="nl-NL"/>
        </w:rPr>
        <w:t xml:space="preserve">bijlage A van </w:t>
      </w:r>
      <w:r>
        <w:rPr>
          <w:lang w:val="nl-NL"/>
        </w:rPr>
        <w:t>het programma van eisen staan</w:t>
      </w:r>
      <w:r w:rsidR="00FA34B9">
        <w:rPr>
          <w:lang w:val="nl-NL"/>
        </w:rPr>
        <w:t xml:space="preserve"> de te extraheren objecten uit de puntenwolken ten behoeve van de SOR. Deze lijst is erg uitgebreid en is op sommige punten lastig te bepalen vanuit de puntenwolk. De componenten die niet zijn gerealiseerd omdat ze slecht te bepalen zijn vanuit een puntenwolk zijn: </w:t>
      </w:r>
      <w:r w:rsidR="00FA34B9" w:rsidRPr="00FA34B9">
        <w:rPr>
          <w:i/>
          <w:lang w:val="nl-NL"/>
        </w:rPr>
        <w:t>Keukenvoorzieningen, Badvoorzieningen, Meterkasten, Gebouwcomponenten, Gebouwzones, Verblijfsobjecten, Dragende en niet-dragende muren, Openbare Ruimte</w:t>
      </w:r>
      <w:r w:rsidR="0055709D">
        <w:rPr>
          <w:i/>
          <w:lang w:val="nl-NL"/>
        </w:rPr>
        <w:t>,</w:t>
      </w:r>
      <w:r w:rsidR="00FA34B9">
        <w:rPr>
          <w:i/>
          <w:lang w:val="nl-NL"/>
        </w:rPr>
        <w:t xml:space="preserve"> Open Bouwwerk</w:t>
      </w:r>
      <w:r w:rsidR="00FA34B9" w:rsidRPr="00FA34B9">
        <w:rPr>
          <w:i/>
          <w:lang w:val="nl-NL"/>
        </w:rPr>
        <w:t xml:space="preserve">. </w:t>
      </w:r>
      <w:r w:rsidR="00FA34B9">
        <w:rPr>
          <w:lang w:val="nl-NL"/>
        </w:rPr>
        <w:t>De data die voor dit onderzoek beschikbaar is gesteld bevat niet alle informatie om deze componenten te identificeren.</w:t>
      </w:r>
      <w:r w:rsidR="00CB30D8">
        <w:rPr>
          <w:lang w:val="nl-NL"/>
        </w:rPr>
        <w:t xml:space="preserve"> Sommige componenten missen in de invoer data.</w:t>
      </w:r>
      <w:r w:rsidR="00FA34B9">
        <w:rPr>
          <w:lang w:val="nl-NL"/>
        </w:rPr>
        <w:t xml:space="preserve"> Bovendien is voor veel van deze componenten semantische informatie nodig die simpelweg niet af te leiden is uit alleen puntenwolken, bijvoorbeeld het verschil tussen een</w:t>
      </w:r>
      <w:r w:rsidR="0055709D">
        <w:rPr>
          <w:lang w:val="nl-NL"/>
        </w:rPr>
        <w:t xml:space="preserve"> dragende of niet-dragende muur.</w:t>
      </w:r>
    </w:p>
    <w:p w14:paraId="530F2F96" w14:textId="769DE9EE" w:rsidR="00FA34B9" w:rsidRPr="00560D0B" w:rsidRDefault="00FA34B9" w:rsidP="00560D0B">
      <w:pPr>
        <w:pStyle w:val="BodyText"/>
        <w:rPr>
          <w:lang w:val="nl-NL"/>
        </w:rPr>
      </w:pPr>
      <w:r>
        <w:rPr>
          <w:lang w:val="nl-NL"/>
        </w:rPr>
        <w:t xml:space="preserve">De componenten die wel uit een puntenwolk zijn te detecteren maar niet gerealiseerd in dit project zijn: </w:t>
      </w:r>
      <w:r w:rsidR="0055709D" w:rsidRPr="0055709D">
        <w:rPr>
          <w:i/>
          <w:lang w:val="nl-NL"/>
        </w:rPr>
        <w:t xml:space="preserve">Gebouw/pand, Voetafdruk pand, </w:t>
      </w:r>
      <w:r w:rsidRPr="0055709D">
        <w:rPr>
          <w:i/>
          <w:lang w:val="nl-NL"/>
        </w:rPr>
        <w:t>Toegangsdeur gebouw, Toegan</w:t>
      </w:r>
      <w:r w:rsidR="0055709D" w:rsidRPr="0055709D">
        <w:rPr>
          <w:i/>
          <w:lang w:val="nl-NL"/>
        </w:rPr>
        <w:t>g</w:t>
      </w:r>
      <w:r w:rsidRPr="0055709D">
        <w:rPr>
          <w:i/>
          <w:lang w:val="nl-NL"/>
        </w:rPr>
        <w:t>sdeur verblijfsobject, Scheidingswanden</w:t>
      </w:r>
      <w:r w:rsidR="0055709D" w:rsidRPr="0055709D">
        <w:rPr>
          <w:i/>
          <w:lang w:val="nl-NL"/>
        </w:rPr>
        <w:t xml:space="preserve">. </w:t>
      </w:r>
      <w:r w:rsidR="0055709D">
        <w:rPr>
          <w:lang w:val="nl-NL"/>
        </w:rPr>
        <w:t>Door verder te ontwikkelen in de richting van dit project zijn deuren te identificeren door nieuwe algoritmiek toe te passen. Ook kan, mits de input data het toelaat, nauwkeuriger worden bepaald wat de verdiepingsvloeren hoogte is en wat de voetafdruk en afmetingen van het pand zijn. Hiervoor moet dan wel de puntenwolk ingewonnen worden met ook de buitenkant van het pand voor zover mogelijk.</w:t>
      </w:r>
      <w:r w:rsidR="0032191A">
        <w:rPr>
          <w:lang w:val="nl-NL"/>
        </w:rPr>
        <w:t xml:space="preserve"> Voor nauwkeurige hoogtebepaling moet de puntenwolk </w:t>
      </w:r>
      <w:r w:rsidR="00297E63">
        <w:rPr>
          <w:lang w:val="nl-NL"/>
        </w:rPr>
        <w:t>ge</w:t>
      </w:r>
      <w:r w:rsidR="0032191A">
        <w:rPr>
          <w:lang w:val="nl-NL"/>
        </w:rPr>
        <w:t>g</w:t>
      </w:r>
      <w:r w:rsidR="00297E63">
        <w:rPr>
          <w:lang w:val="nl-NL"/>
        </w:rPr>
        <w:t>eo</w:t>
      </w:r>
      <w:r w:rsidR="0032191A">
        <w:rPr>
          <w:lang w:val="nl-NL"/>
        </w:rPr>
        <w:t>refereerd zijn.</w:t>
      </w:r>
      <w:r w:rsidR="0055709D">
        <w:rPr>
          <w:lang w:val="nl-NL"/>
        </w:rPr>
        <w:t xml:space="preserve"> In de huidige implementatie worden ruimten los geïdentificeerd en als vervolg hierop kunnen aangrenzende wanden worden geannoteerd als scheidingswanden. </w:t>
      </w:r>
    </w:p>
    <w:p w14:paraId="0E882353" w14:textId="42918FED" w:rsidR="005A7BE0" w:rsidRPr="00297E63" w:rsidRDefault="005A7BE0" w:rsidP="005A7BE0">
      <w:pPr>
        <w:pStyle w:val="Heading2"/>
        <w:rPr>
          <w:lang w:val="nl-NL"/>
        </w:rPr>
      </w:pPr>
      <w:bookmarkStart w:id="299" w:name="_Toc88748407"/>
      <w:r w:rsidRPr="00297E63">
        <w:rPr>
          <w:lang w:val="nl-NL"/>
        </w:rPr>
        <w:t>A</w:t>
      </w:r>
      <w:r w:rsidR="00560D0B" w:rsidRPr="00297E63">
        <w:rPr>
          <w:lang w:val="nl-NL"/>
        </w:rPr>
        <w:t>anpassingen op plan van aanpak</w:t>
      </w:r>
      <w:bookmarkEnd w:id="299"/>
    </w:p>
    <w:p w14:paraId="0F4BAB36" w14:textId="77777777" w:rsidR="00987BD1" w:rsidRDefault="00987BD1" w:rsidP="005A7BE0">
      <w:pPr>
        <w:pStyle w:val="BodyText"/>
        <w:rPr>
          <w:lang w:val="nl-NL"/>
        </w:rPr>
      </w:pPr>
      <w:r>
        <w:rPr>
          <w:lang w:val="nl-NL"/>
        </w:rPr>
        <w:t xml:space="preserve">Er zijn kleine aanpassingen geweest in de uitvoer ten opzichte van de origineel beoogde aanpak. Deze keuzes zijn voornamelijk gemaakt aan de hand van voortschrijdend inzicht gedurende het project. </w:t>
      </w:r>
    </w:p>
    <w:p w14:paraId="7E5C9CF1" w14:textId="7D2956E0" w:rsidR="009D2BE6" w:rsidRDefault="009D2BE6" w:rsidP="009D2BE6">
      <w:pPr>
        <w:pStyle w:val="Heading3"/>
        <w:rPr>
          <w:lang w:val="nl-NL"/>
        </w:rPr>
      </w:pPr>
      <w:r>
        <w:rPr>
          <w:lang w:val="nl-NL"/>
        </w:rPr>
        <w:t>LASTools</w:t>
      </w:r>
    </w:p>
    <w:p w14:paraId="06876DE2" w14:textId="35F6DBF1" w:rsidR="00987BD1" w:rsidRDefault="00987BD1" w:rsidP="005A7BE0">
      <w:pPr>
        <w:pStyle w:val="BodyText"/>
        <w:rPr>
          <w:lang w:val="nl-NL"/>
        </w:rPr>
      </w:pPr>
      <w:r>
        <w:rPr>
          <w:lang w:val="nl-NL"/>
        </w:rPr>
        <w:t>In het originele plan van aanpak staat beschreven dat de conversie van de inputbestanden (.las/.laz) nodig is via een Laz-converter (Rapidlasso LASTools). In de uiteindelijke aanpak is CloudCompare gebruikt die zelf in staat is om zonder conversie las te lezen en te verwerken.</w:t>
      </w:r>
      <w:r w:rsidR="005A3F08">
        <w:rPr>
          <w:lang w:val="nl-NL"/>
        </w:rPr>
        <w:t xml:space="preserve"> Dit maakt de Laz-converter overbodig.</w:t>
      </w:r>
    </w:p>
    <w:p w14:paraId="5A607D19" w14:textId="34C16498" w:rsidR="009D2BE6" w:rsidRDefault="009D2BE6" w:rsidP="009D2BE6">
      <w:pPr>
        <w:pStyle w:val="Heading3"/>
        <w:rPr>
          <w:lang w:val="nl-NL"/>
        </w:rPr>
      </w:pPr>
      <w:r>
        <w:rPr>
          <w:lang w:val="nl-NL"/>
        </w:rPr>
        <w:t>Machine Learning</w:t>
      </w:r>
    </w:p>
    <w:p w14:paraId="018CF672" w14:textId="16DE1279" w:rsidR="00987BD1" w:rsidRDefault="00987BD1" w:rsidP="005A7BE0">
      <w:pPr>
        <w:pStyle w:val="BodyText"/>
        <w:rPr>
          <w:lang w:val="nl-NL"/>
        </w:rPr>
      </w:pPr>
      <w:r>
        <w:rPr>
          <w:lang w:val="nl-NL"/>
        </w:rPr>
        <w:t xml:space="preserve">De beoogde applicatie voor het verwerken van puntenwolken staat beschreven als een “Machine Learning model”. In de uitvoering is geen machine learning gebruikt. Voor de scope van het project is die oplossing niet geschikt omdat dat veel tijd in beslag zou nemen. Ook was er </w:t>
      </w:r>
      <w:r w:rsidR="005A3F08">
        <w:rPr>
          <w:lang w:val="nl-NL"/>
        </w:rPr>
        <w:t xml:space="preserve">bij de aanvang </w:t>
      </w:r>
      <w:r>
        <w:rPr>
          <w:lang w:val="nl-NL"/>
        </w:rPr>
        <w:t xml:space="preserve">van </w:t>
      </w:r>
      <w:r w:rsidR="005A3F08">
        <w:rPr>
          <w:lang w:val="nl-NL"/>
        </w:rPr>
        <w:t xml:space="preserve">het project </w:t>
      </w:r>
      <w:r>
        <w:rPr>
          <w:lang w:val="nl-NL"/>
        </w:rPr>
        <w:t xml:space="preserve">geen data beschikbaar waarop modellen </w:t>
      </w:r>
      <w:r w:rsidR="005A3F08">
        <w:rPr>
          <w:lang w:val="nl-NL"/>
        </w:rPr>
        <w:t>zouden kunnen worden getraind en getest. Daarom is er gekozen voor een oplossing zonder machine learning componenten.</w:t>
      </w:r>
      <w:r w:rsidR="009D2BE6">
        <w:rPr>
          <w:lang w:val="nl-NL"/>
        </w:rPr>
        <w:t xml:space="preserve"> </w:t>
      </w:r>
    </w:p>
    <w:p w14:paraId="0B829BE4" w14:textId="5B25A2EC" w:rsidR="005A3F08" w:rsidRDefault="009D2BE6" w:rsidP="009D2BE6">
      <w:pPr>
        <w:pStyle w:val="Heading3"/>
        <w:rPr>
          <w:lang w:val="nl-NL"/>
        </w:rPr>
      </w:pPr>
      <w:r>
        <w:rPr>
          <w:lang w:val="nl-NL"/>
        </w:rPr>
        <w:t>Opslag</w:t>
      </w:r>
    </w:p>
    <w:p w14:paraId="4DE80FA0" w14:textId="42C14B07" w:rsidR="009D2BE6" w:rsidRDefault="009D2BE6" w:rsidP="009D2BE6">
      <w:pPr>
        <w:pStyle w:val="BodyText"/>
        <w:rPr>
          <w:lang w:val="nl-NL"/>
        </w:rPr>
      </w:pPr>
      <w:r>
        <w:rPr>
          <w:lang w:val="nl-NL"/>
        </w:rPr>
        <w:t xml:space="preserve">In het plan van aanpak staat opslag beschreven met de componenten SQL server en/of PostGISSQL. Deze componenten zijn niet nodig geweest. Het alternatief dat is gekozen voor opslag is de Microsoft Azure Blob Storage. Gemeente Den Haag gebruikt ook hetzelfde platform voor data opslag en </w:t>
      </w:r>
      <w:r w:rsidR="00297E63">
        <w:rPr>
          <w:lang w:val="nl-NL"/>
        </w:rPr>
        <w:t>zorgt</w:t>
      </w:r>
      <w:r>
        <w:rPr>
          <w:lang w:val="nl-NL"/>
        </w:rPr>
        <w:t xml:space="preserve"> hiermee voor een gemakkelijke verbinding.</w:t>
      </w:r>
    </w:p>
    <w:p w14:paraId="2EB3B0A4" w14:textId="5A082294" w:rsidR="000F3E25" w:rsidRDefault="000F3E25" w:rsidP="00CD63DF">
      <w:pPr>
        <w:pStyle w:val="Heading1"/>
        <w:rPr>
          <w:lang w:val="nl-NL"/>
        </w:rPr>
      </w:pPr>
      <w:r>
        <w:rPr>
          <w:lang w:val="nl-NL"/>
        </w:rPr>
        <w:br w:type="page"/>
      </w:r>
      <w:bookmarkStart w:id="300" w:name="_Toc88748408"/>
      <w:r w:rsidR="00CD63DF">
        <w:rPr>
          <w:lang w:val="nl-NL"/>
        </w:rPr>
        <w:t>Aanbevelingen</w:t>
      </w:r>
      <w:bookmarkEnd w:id="300"/>
    </w:p>
    <w:p w14:paraId="507089DD" w14:textId="2BF8549F" w:rsidR="00ED6449" w:rsidRDefault="00ED6449" w:rsidP="00ED6449">
      <w:pPr>
        <w:pStyle w:val="Heading2"/>
        <w:rPr>
          <w:lang w:val="nl-NL"/>
        </w:rPr>
      </w:pPr>
      <w:bookmarkStart w:id="301" w:name="_Toc88748409"/>
      <w:bookmarkStart w:id="302" w:name="_Ref87521994"/>
      <w:r>
        <w:rPr>
          <w:lang w:val="nl-NL"/>
        </w:rPr>
        <w:t>Inwinning Puntenwolken</w:t>
      </w:r>
      <w:bookmarkEnd w:id="301"/>
    </w:p>
    <w:p w14:paraId="06CB06B9" w14:textId="3B001686" w:rsidR="0021165F" w:rsidRPr="0021165F" w:rsidRDefault="0021165F" w:rsidP="00ED6449">
      <w:pPr>
        <w:pStyle w:val="BodyText"/>
        <w:rPr>
          <w:lang w:val="nl-NL"/>
        </w:rPr>
      </w:pPr>
      <w:r w:rsidRPr="0021165F">
        <w:rPr>
          <w:lang w:val="nl-NL"/>
        </w:rPr>
        <w:t xml:space="preserve">Zoals aangemerkt in paragraaf 5.1 zijn er veel </w:t>
      </w:r>
      <w:r>
        <w:rPr>
          <w:lang w:val="nl-NL"/>
        </w:rPr>
        <w:t xml:space="preserve">lessen geleerd van de puntenwolken die te maken hebben met de inwinning. </w:t>
      </w:r>
      <w:commentRangeStart w:id="303"/>
      <w:r>
        <w:rPr>
          <w:lang w:val="nl-NL"/>
        </w:rPr>
        <w:t>Daarom zijn de aanbevelingen ook om deze lessen te gebruiken om in een vervolg hogere kwaliteit puntenwolken in te winnen.</w:t>
      </w:r>
      <w:r w:rsidR="00407E56">
        <w:rPr>
          <w:lang w:val="nl-NL"/>
        </w:rPr>
        <w:t xml:space="preserve"> Dit houdt in dat het gebruik van mobiele laserscanners aangeraden wordt en dat deze werken met een georeferentie punt of punten waardoor de puntenwolk gegeorefereerd is. </w:t>
      </w:r>
      <w:commentRangeEnd w:id="303"/>
      <w:r w:rsidR="00F909E1">
        <w:rPr>
          <w:rStyle w:val="CommentReference"/>
        </w:rPr>
        <w:commentReference w:id="303"/>
      </w:r>
      <w:r w:rsidR="00407E56">
        <w:rPr>
          <w:lang w:val="nl-NL"/>
        </w:rPr>
        <w:t xml:space="preserve">Tijdens het scannen is het belangrijk om de gehele ruimtes in te winnen met zo min mogelijk ruis ín het gebouw en ook buiten het gebouw. Het scannen door ramen en door naar buiten moet geminimaliseerd worden. Ook binnenshuis dient alles rondom objecten ingemeten te worden wat al een stuk beter gaat als een mobiele laserscanner gebruikt wordt. Anders moet de vaste laser scanner op een zo strategisch mogelijke plek in de kamer geplaatst worden. </w:t>
      </w:r>
    </w:p>
    <w:p w14:paraId="4BB7E232" w14:textId="01DC0499" w:rsidR="00ED6449" w:rsidRDefault="00ED6449" w:rsidP="00ED6449">
      <w:pPr>
        <w:pStyle w:val="Heading2"/>
        <w:rPr>
          <w:lang w:val="nl-NL"/>
        </w:rPr>
      </w:pPr>
      <w:bookmarkStart w:id="304" w:name="_Toc88748410"/>
      <w:r>
        <w:rPr>
          <w:lang w:val="nl-NL"/>
        </w:rPr>
        <w:t>Licentie</w:t>
      </w:r>
      <w:r w:rsidR="00407E56">
        <w:rPr>
          <w:lang w:val="nl-NL"/>
        </w:rPr>
        <w:t>s</w:t>
      </w:r>
      <w:bookmarkEnd w:id="304"/>
    </w:p>
    <w:p w14:paraId="0BA0BBB7" w14:textId="5B6B33F4" w:rsidR="00407E56" w:rsidRPr="00407E56" w:rsidRDefault="00407E56" w:rsidP="00407E56">
      <w:pPr>
        <w:pStyle w:val="Heading3"/>
        <w:rPr>
          <w:lang w:val="nl-NL"/>
        </w:rPr>
      </w:pPr>
      <w:bookmarkStart w:id="305" w:name="_Ref88212213"/>
      <w:r w:rsidRPr="00407E56">
        <w:rPr>
          <w:lang w:val="nl-NL"/>
        </w:rPr>
        <w:t>Auto</w:t>
      </w:r>
      <w:bookmarkEnd w:id="305"/>
      <w:r>
        <w:rPr>
          <w:lang w:val="nl-NL"/>
        </w:rPr>
        <w:t>Desk Recap</w:t>
      </w:r>
    </w:p>
    <w:p w14:paraId="7330DC34" w14:textId="0B5AF64D" w:rsidR="00407E56" w:rsidRDefault="00407E56" w:rsidP="00407E56">
      <w:pPr>
        <w:tabs>
          <w:tab w:val="left" w:pos="3327"/>
        </w:tabs>
        <w:rPr>
          <w:rFonts w:ascii="Arial" w:eastAsia="Arial" w:hAnsi="Arial" w:cs="Arial"/>
          <w:szCs w:val="20"/>
          <w:lang w:val="nl-NL"/>
        </w:rPr>
      </w:pPr>
      <w:r w:rsidRPr="3D37D1BE">
        <w:rPr>
          <w:rFonts w:ascii="Arial" w:eastAsia="Arial" w:hAnsi="Arial" w:cs="Arial"/>
          <w:szCs w:val="20"/>
          <w:lang w:val="nl-NL"/>
        </w:rPr>
        <w:t>De aangeleverde puntenwolken van Woonstad zijn aangeleverd in .rcp files. Deze zijn eenmalig geconverteerd naa</w:t>
      </w:r>
      <w:r>
        <w:rPr>
          <w:rFonts w:ascii="Arial" w:eastAsia="Arial" w:hAnsi="Arial" w:cs="Arial"/>
          <w:szCs w:val="20"/>
          <w:lang w:val="nl-NL"/>
        </w:rPr>
        <w:t>r .e57 files via een proeflicent</w:t>
      </w:r>
      <w:r w:rsidRPr="3D37D1BE">
        <w:rPr>
          <w:rFonts w:ascii="Arial" w:eastAsia="Arial" w:hAnsi="Arial" w:cs="Arial"/>
          <w:szCs w:val="20"/>
          <w:lang w:val="nl-NL"/>
        </w:rPr>
        <w:t>ie van AutoDesk Recap</w:t>
      </w:r>
      <w:r>
        <w:rPr>
          <w:rFonts w:ascii="Arial" w:eastAsia="Arial" w:hAnsi="Arial" w:cs="Arial"/>
          <w:szCs w:val="20"/>
          <w:lang w:val="nl-NL"/>
        </w:rPr>
        <w:t xml:space="preserve">. Het is noodzakelijk om in de toekomst deze licentie aan te schaffen als de puntenwolken in .rcp bestandsformaat worden aangeleverd. </w:t>
      </w:r>
    </w:p>
    <w:p w14:paraId="78A5EF1D" w14:textId="7A8CB1A2" w:rsidR="00407E56" w:rsidRDefault="00D15D6A" w:rsidP="00D15D6A">
      <w:pPr>
        <w:pStyle w:val="Heading3"/>
        <w:rPr>
          <w:lang w:val="nl-NL"/>
        </w:rPr>
      </w:pPr>
      <w:r>
        <w:rPr>
          <w:lang w:val="nl-NL"/>
        </w:rPr>
        <w:t xml:space="preserve">SCIP </w:t>
      </w:r>
    </w:p>
    <w:p w14:paraId="028796FB" w14:textId="387DA5A5" w:rsidR="00D15D6A" w:rsidRDefault="00D15D6A" w:rsidP="00D15D6A">
      <w:pPr>
        <w:pStyle w:val="BodyText"/>
        <w:rPr>
          <w:lang w:val="nl-NL"/>
        </w:rPr>
      </w:pPr>
      <w:r w:rsidRPr="00D15D6A">
        <w:rPr>
          <w:lang w:val="nl-NL"/>
        </w:rPr>
        <w:t>Om de Polygonal Surface Reconstruction (PSR) op te lossen is</w:t>
      </w:r>
      <w:r>
        <w:rPr>
          <w:lang w:val="nl-NL"/>
        </w:rPr>
        <w:t xml:space="preserve"> eerst gebruik gemaakt van de SCIP solver. Dit is echter alleen te gebruiken voor academisch gebruik of als non-commerciële organisatie. Voor commercieel gebruik is een licentie nodig. Daarom is over gestapt naar GLPK wat wel open-source beschikbaar is. Er is echter een groot verschil in performance tussen de twee solvers. GLPK heeft vaker moeite om de oplossing sluitend op te lossen en is veel langzamer dan SCIP (tientallen minuten versus tientallen secondes). Als beide tot een oplossing komen binnen afzienbare tijd is de kwaliteit redelijk vergelijkbaar dus daarom is voorlopig voor GLPK gekozen. Voor een geschikte performance wordt aanbevolen om een SCIP licentie aan te vragen.  </w:t>
      </w:r>
    </w:p>
    <w:p w14:paraId="4E76CB3F" w14:textId="77777777" w:rsidR="00D15D6A" w:rsidRDefault="00D15D6A" w:rsidP="00D15D6A">
      <w:pPr>
        <w:pStyle w:val="BodyText"/>
        <w:keepNext/>
      </w:pPr>
      <w:r>
        <w:rPr>
          <w:noProof/>
          <w:lang w:val="nl-NL" w:eastAsia="nl-NL"/>
        </w:rPr>
        <mc:AlternateContent>
          <mc:Choice Requires="wpg">
            <w:drawing>
              <wp:inline distT="0" distB="0" distL="0" distR="0" wp14:anchorId="2166FB56" wp14:editId="62C85ADA">
                <wp:extent cx="6438083" cy="2290898"/>
                <wp:effectExtent l="0" t="0" r="1270" b="0"/>
                <wp:docPr id="82" name="Group 82"/>
                <wp:cNvGraphicFramePr/>
                <a:graphic xmlns:a="http://schemas.openxmlformats.org/drawingml/2006/main">
                  <a:graphicData uri="http://schemas.microsoft.com/office/word/2010/wordprocessingGroup">
                    <wpg:wgp>
                      <wpg:cNvGrpSpPr/>
                      <wpg:grpSpPr>
                        <a:xfrm>
                          <a:off x="0" y="0"/>
                          <a:ext cx="6438083" cy="2290898"/>
                          <a:chOff x="0" y="0"/>
                          <a:chExt cx="6438083" cy="2290898"/>
                        </a:xfrm>
                      </wpg:grpSpPr>
                      <pic:pic xmlns:pic="http://schemas.openxmlformats.org/drawingml/2006/picture">
                        <pic:nvPicPr>
                          <pic:cNvPr id="84" name="Picture 84"/>
                          <pic:cNvPicPr>
                            <a:picLocks noChangeAspect="1"/>
                          </pic:cNvPicPr>
                        </pic:nvPicPr>
                        <pic:blipFill rotWithShape="1">
                          <a:blip r:embed="rId86">
                            <a:extLst>
                              <a:ext uri="{28A0092B-C50C-407E-A947-70E740481C1C}">
                                <a14:useLocalDpi xmlns:a14="http://schemas.microsoft.com/office/drawing/2010/main" val="0"/>
                              </a:ext>
                            </a:extLst>
                          </a:blip>
                          <a:srcRect l="2222" r="4275"/>
                          <a:stretch/>
                        </pic:blipFill>
                        <pic:spPr bwMode="auto">
                          <a:xfrm>
                            <a:off x="0" y="92528"/>
                            <a:ext cx="2519680" cy="21983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 name="Picture 85"/>
                          <pic:cNvPicPr>
                            <a:picLocks noChangeAspect="1"/>
                          </pic:cNvPicPr>
                        </pic:nvPicPr>
                        <pic:blipFill rotWithShape="1">
                          <a:blip r:embed="rId87" cstate="print">
                            <a:extLst>
                              <a:ext uri="{28A0092B-C50C-407E-A947-70E740481C1C}">
                                <a14:useLocalDpi xmlns:a14="http://schemas.microsoft.com/office/drawing/2010/main" val="0"/>
                              </a:ext>
                            </a:extLst>
                          </a:blip>
                          <a:srcRect l="5414" r="5649"/>
                          <a:stretch/>
                        </pic:blipFill>
                        <pic:spPr bwMode="auto">
                          <a:xfrm>
                            <a:off x="2503714" y="92528"/>
                            <a:ext cx="1877695" cy="2186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88">
                            <a:extLst>
                              <a:ext uri="{28A0092B-C50C-407E-A947-70E740481C1C}">
                                <a14:useLocalDpi xmlns:a14="http://schemas.microsoft.com/office/drawing/2010/main" val="0"/>
                              </a:ext>
                            </a:extLst>
                          </a:blip>
                          <a:srcRect l="2107" r="8481"/>
                          <a:stretch/>
                        </pic:blipFill>
                        <pic:spPr bwMode="auto">
                          <a:xfrm>
                            <a:off x="4359728" y="0"/>
                            <a:ext cx="2078355" cy="226377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a14="http://schemas.microsoft.com/office/drawing/2010/main" xmlns:pic="http://schemas.openxmlformats.org/drawingml/2006/picture" xmlns:a="http://schemas.openxmlformats.org/drawingml/2006/main" xmlns:arto="http://schemas.microsoft.com/office/word/2006/arto">
            <w:pict w14:anchorId="1004838C">
              <v:group id="Group 82" style="width:506.95pt;height:180.4pt;mso-position-horizontal-relative:char;mso-position-vertical-relative:line" coordsize="64380,22908" o:spid="_x0000_s1026" w14:anchorId="57E008B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84" style="position:absolute;top:925;width:25196;height:219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">
                  <v:imagedata cropleft="1456f" cropright="2802f" o:title="" r:id="rId89"/>
                  <v:path arrowok="t"/>
                </v:shape>
                <v:shape id="Picture 85" style="position:absolute;left:25037;top:925;width:18777;height:2186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">
                  <v:imagedata cropleft="3548f" cropright="3702f" o:title="" r:id="rId90"/>
                  <v:path arrowok="t"/>
                </v:shape>
                <v:shape id="Picture 86" style="position:absolute;left:43597;width:20783;height:2263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">
                  <v:imagedata cropleft="1381f" cropright="5558f" o:title="" r:id="rId91"/>
                  <v:path arrowok="t"/>
                </v:shape>
                <w10:anchorlock/>
              </v:group>
            </w:pict>
          </mc:Fallback>
        </mc:AlternateContent>
      </w:r>
    </w:p>
    <w:p w14:paraId="3E6010B2" w14:textId="4B4FC9B7" w:rsidR="00D15D6A" w:rsidRDefault="00D15D6A" w:rsidP="00D15D6A">
      <w:pPr>
        <w:pStyle w:val="Caption"/>
      </w:pPr>
      <w:r w:rsidRPr="006114E1">
        <w:rPr>
          <w:lang w:val="nl-NL"/>
        </w:rPr>
        <w:t xml:space="preserve">Figuur </w:t>
      </w:r>
      <w:r>
        <w:fldChar w:fldCharType="begin"/>
      </w:r>
      <w:r w:rsidRPr="006114E1">
        <w:rPr>
          <w:lang w:val="nl-NL"/>
        </w:rPr>
        <w:instrText xml:space="preserve"> SEQ Figuur \* ARABIC </w:instrText>
      </w:r>
      <w:r>
        <w:fldChar w:fldCharType="separate"/>
      </w:r>
      <w:r w:rsidR="00A06581">
        <w:rPr>
          <w:noProof/>
          <w:lang w:val="nl-NL"/>
        </w:rPr>
        <w:t>19</w:t>
      </w:r>
      <w:r>
        <w:fldChar w:fldCharType="end"/>
      </w:r>
      <w:r w:rsidRPr="006114E1">
        <w:rPr>
          <w:lang w:val="nl-NL"/>
        </w:rPr>
        <w:t xml:space="preserve">: Links puntenwolk. Midden PSR oplossing met SCIP. </w:t>
      </w:r>
      <w:r w:rsidRPr="00515C37">
        <w:t>Rechts PSR oplossing met GLPK</w:t>
      </w:r>
    </w:p>
    <w:p w14:paraId="7E061C27" w14:textId="5F259DF1" w:rsidR="00ED6449" w:rsidRPr="00297E63" w:rsidRDefault="00ED6449" w:rsidP="00D15D6A">
      <w:pPr>
        <w:pStyle w:val="Heading2"/>
        <w:rPr>
          <w:lang w:val="nl-NL"/>
        </w:rPr>
      </w:pPr>
      <w:bookmarkStart w:id="306" w:name="_Toc88748411"/>
      <w:r w:rsidRPr="00297E63">
        <w:rPr>
          <w:lang w:val="nl-NL"/>
        </w:rPr>
        <w:t>Methode</w:t>
      </w:r>
      <w:bookmarkEnd w:id="306"/>
    </w:p>
    <w:p w14:paraId="378DD009" w14:textId="2CD4AC71" w:rsidR="007B1A4E" w:rsidRDefault="007B1A4E" w:rsidP="007B1A4E">
      <w:pPr>
        <w:pStyle w:val="BodyText"/>
        <w:rPr>
          <w:lang w:val="nl-NL"/>
        </w:rPr>
      </w:pPr>
      <w:r w:rsidRPr="007B1A4E">
        <w:rPr>
          <w:lang w:val="nl-NL"/>
        </w:rPr>
        <w:t xml:space="preserve">Voor verbeteringen in de puntenwolken verwerking </w:t>
      </w:r>
      <w:r>
        <w:rPr>
          <w:lang w:val="nl-NL"/>
        </w:rPr>
        <w:t xml:space="preserve">en de kwaliteit </w:t>
      </w:r>
      <w:r w:rsidR="006A596C">
        <w:rPr>
          <w:lang w:val="nl-NL"/>
        </w:rPr>
        <w:t>er</w:t>
      </w:r>
      <w:r>
        <w:rPr>
          <w:lang w:val="nl-NL"/>
        </w:rPr>
        <w:t xml:space="preserve">van </w:t>
      </w:r>
      <w:r w:rsidR="00C33303">
        <w:rPr>
          <w:lang w:val="nl-NL"/>
        </w:rPr>
        <w:t xml:space="preserve">kunnen de </w:t>
      </w:r>
      <w:r w:rsidR="00F9268E">
        <w:rPr>
          <w:lang w:val="nl-NL"/>
        </w:rPr>
        <w:t>huidige methoden worden uitgebreid en getoetst met verschillende waarden voor parameters. Nu wordt een groot deel van de puntenwolk gefilterd in de preprocessing stap wat zorgt voor snelle verwerking in de vervolgstappen maar ook voor een mogelijk informatie verlies. Ook kan de precisie van de vlakkendetectie worden aangepast om kleinere vlakken te detecteren. Hier moet dan wel worden afgewogen hoeveel vlakken worden gedetecteerd die niet tot de vaste structuur van een gebouw behoren. Deze zorgen dan namelijk voor ruis in de 3D reconstructie.</w:t>
      </w:r>
    </w:p>
    <w:p w14:paraId="030A9CEA" w14:textId="1FCA16B2" w:rsidR="004153B3" w:rsidRDefault="00F9268E" w:rsidP="007B1A4E">
      <w:pPr>
        <w:pStyle w:val="BodyText"/>
        <w:rPr>
          <w:lang w:val="nl-NL"/>
        </w:rPr>
      </w:pPr>
      <w:r>
        <w:rPr>
          <w:lang w:val="nl-NL"/>
        </w:rPr>
        <w:t xml:space="preserve">Op het moment gaat de </w:t>
      </w:r>
      <w:r w:rsidR="004153B3">
        <w:rPr>
          <w:lang w:val="nl-NL"/>
        </w:rPr>
        <w:t xml:space="preserve">geïmplementeerde </w:t>
      </w:r>
      <w:r>
        <w:rPr>
          <w:lang w:val="nl-NL"/>
        </w:rPr>
        <w:t xml:space="preserve">methode nog niet goed om met schuine vlakken (van bijvoorbeeld schuine daken). Door de manier hoe kamers worden gedetecteerd worden lage </w:t>
      </w:r>
      <w:r w:rsidR="004153B3">
        <w:rPr>
          <w:lang w:val="nl-NL"/>
        </w:rPr>
        <w:t>stukken van het schuine dak niet volledig mee genomen. Hiervoor zal nog een aanvullende algoritmiek moeten worden toegevoegd, bijvoorbeeld door altijd schuine vlakken los te detecteren en mee te nemen in de 3D reconstructie.</w:t>
      </w:r>
    </w:p>
    <w:p w14:paraId="26D56543" w14:textId="6922FDD6" w:rsidR="004153B3" w:rsidRDefault="004153B3" w:rsidP="007B1A4E">
      <w:pPr>
        <w:pStyle w:val="BodyText"/>
        <w:rPr>
          <w:lang w:val="nl-NL"/>
        </w:rPr>
      </w:pPr>
      <w:r>
        <w:rPr>
          <w:lang w:val="nl-NL"/>
        </w:rPr>
        <w:t>Voordat de voorgestelde methode verder kan worden ingezet is zorgvuldig testen met een verschillend soort puntenwolk aan te raden. Hierdoor komen nieuwe en bijzondere gevallen aan het licht. Verder is het verstandig om de effecten van de parameters door te lichten door</w:t>
      </w:r>
      <w:r w:rsidR="000C0A12">
        <w:rPr>
          <w:lang w:val="nl-NL"/>
        </w:rPr>
        <w:t xml:space="preserve"> een</w:t>
      </w:r>
      <w:r>
        <w:rPr>
          <w:lang w:val="nl-NL"/>
        </w:rPr>
        <w:t xml:space="preserve"> analyse te doen van de effecten op het eindresultaat.</w:t>
      </w:r>
    </w:p>
    <w:p w14:paraId="7E70EF8D" w14:textId="12939893" w:rsidR="00E9710E" w:rsidRPr="007B1A4E" w:rsidRDefault="00E9710E" w:rsidP="007B1A4E">
      <w:pPr>
        <w:pStyle w:val="BodyText"/>
        <w:rPr>
          <w:lang w:val="nl-NL"/>
        </w:rPr>
      </w:pPr>
      <w:r>
        <w:rPr>
          <w:lang w:val="nl-NL"/>
        </w:rPr>
        <w:t>Bij doorontwikkeling op deze code kunnen componenten worden toegevoegd voor verdere specificatie van gebieden in de puntenwolk. Zo kan er bijvoorbeeld worden gezocht naar objecten of groepen van objecten in de puntenwolk die de functie van een ruimte bepalen. Hiervoor kunnen specifieke detectoren worden ontwikkeld bijvoorbeeld met behulp van machine learning.</w:t>
      </w:r>
    </w:p>
    <w:p w14:paraId="510614E7" w14:textId="4359F9C1" w:rsidR="00ED6449" w:rsidRPr="00297E63" w:rsidRDefault="00ED6449" w:rsidP="00ED6449">
      <w:pPr>
        <w:pStyle w:val="Heading2"/>
        <w:rPr>
          <w:lang w:val="nl-NL"/>
        </w:rPr>
      </w:pPr>
      <w:bookmarkStart w:id="307" w:name="_Toc88748412"/>
      <w:r w:rsidRPr="00297E63">
        <w:rPr>
          <w:lang w:val="nl-NL"/>
        </w:rPr>
        <w:t>Implementatie</w:t>
      </w:r>
      <w:bookmarkEnd w:id="307"/>
    </w:p>
    <w:bookmarkEnd w:id="302"/>
    <w:p w14:paraId="41714E2E" w14:textId="1C126D4F" w:rsidR="00CD63DF" w:rsidRDefault="00C33303" w:rsidP="00CD63DF">
      <w:pPr>
        <w:pStyle w:val="BodyText"/>
        <w:rPr>
          <w:lang w:val="nl-NL"/>
        </w:rPr>
      </w:pPr>
      <w:r>
        <w:rPr>
          <w:lang w:val="nl-NL"/>
        </w:rPr>
        <w:t xml:space="preserve">Den Haag (of een derde partij) kan de componenten gebruiken in de aangeleverde code om een pipeline te ontwikkelen. De code is zo opgezet dat ieder component een klein doel heeft om te vervullen en deze zijn geplaatst in </w:t>
      </w:r>
      <w:r w:rsidR="000C0A12">
        <w:rPr>
          <w:lang w:val="nl-NL"/>
        </w:rPr>
        <w:t>D</w:t>
      </w:r>
      <w:r>
        <w:rPr>
          <w:lang w:val="nl-NL"/>
        </w:rPr>
        <w:t xml:space="preserve">ocker images. De images kunnen via een externe tool worden afgetrapt om zo een pipeline te bouwen. </w:t>
      </w:r>
      <w:r w:rsidR="00C65D53">
        <w:rPr>
          <w:lang w:val="nl-NL"/>
        </w:rPr>
        <w:t xml:space="preserve">Voor opschaling kan een </w:t>
      </w:r>
      <w:r w:rsidR="00297E63">
        <w:rPr>
          <w:lang w:val="nl-NL"/>
        </w:rPr>
        <w:t>orchestratietool zoals Kubernete</w:t>
      </w:r>
      <w:r w:rsidR="00C65D53">
        <w:rPr>
          <w:lang w:val="nl-NL"/>
        </w:rPr>
        <w:t>s worden gebruikt om de individuele componenten horizontaal te schalen waar nodig.</w:t>
      </w:r>
    </w:p>
    <w:p w14:paraId="2630BC34" w14:textId="2DFE306E" w:rsidR="000C0A12" w:rsidRDefault="000C0A12" w:rsidP="00CD63DF">
      <w:pPr>
        <w:pStyle w:val="BodyText"/>
        <w:rPr>
          <w:lang w:val="nl-NL"/>
        </w:rPr>
      </w:pPr>
      <w:r>
        <w:rPr>
          <w:lang w:val="nl-NL"/>
        </w:rPr>
        <w:t xml:space="preserve">Het plaatsen van de code in containers is geen harde eis voor de analyse. Er is ook de mogelijkheid om de componenten zonder container uit te voeren en deze zelf te implementeren in de gewenste infrastructuur. </w:t>
      </w:r>
    </w:p>
    <w:p w14:paraId="18258CE2" w14:textId="49CE2CC2" w:rsidR="00CD63DF" w:rsidRDefault="00CD63DF" w:rsidP="00CD63DF">
      <w:pPr>
        <w:pStyle w:val="BodyText"/>
        <w:rPr>
          <w:lang w:val="nl-NL"/>
        </w:rPr>
      </w:pPr>
    </w:p>
    <w:p w14:paraId="05236D72" w14:textId="32D107D0" w:rsidR="00CD63DF" w:rsidRDefault="00CD63DF" w:rsidP="00CD63DF">
      <w:pPr>
        <w:pStyle w:val="BodyText"/>
        <w:rPr>
          <w:lang w:val="nl-NL"/>
        </w:rPr>
      </w:pPr>
      <w:r>
        <w:rPr>
          <w:lang w:val="nl-NL"/>
        </w:rPr>
        <w:br w:type="page"/>
      </w:r>
    </w:p>
    <w:p w14:paraId="66C5F94C" w14:textId="77777777" w:rsidR="00CD63DF" w:rsidRPr="00CD63DF" w:rsidRDefault="00CD63DF" w:rsidP="00CD63DF">
      <w:pPr>
        <w:pStyle w:val="BodyText"/>
        <w:rPr>
          <w:lang w:val="nl-NL"/>
        </w:rPr>
      </w:pPr>
    </w:p>
    <w:p w14:paraId="54FDAC86" w14:textId="64EE8D68" w:rsidR="00D53AC7" w:rsidRPr="00776D8F" w:rsidRDefault="00682916" w:rsidP="00776D8F">
      <w:pPr>
        <w:pStyle w:val="BodyText"/>
        <w:rPr>
          <w:rFonts w:eastAsia="Times New Roman"/>
          <w:lang w:val="nl-NL" w:eastAsia="nl-NL"/>
        </w:rPr>
      </w:pPr>
      <w:r>
        <w:rPr>
          <w:lang w:val="nl-NL"/>
        </w:rPr>
        <w:t xml:space="preserve"> </w:t>
      </w:r>
    </w:p>
    <w:p w14:paraId="33C39D43" w14:textId="184E7766" w:rsidR="00CB3F7B" w:rsidRPr="00682916" w:rsidRDefault="00D53AC7" w:rsidP="00E571F0">
      <w:pPr>
        <w:pStyle w:val="BodyText"/>
        <w:tabs>
          <w:tab w:val="left" w:pos="3404"/>
        </w:tabs>
        <w:rPr>
          <w:lang w:val="nl-NL"/>
        </w:rPr>
      </w:pPr>
      <w:r>
        <w:rPr>
          <w:noProof/>
          <w:lang w:val="nl-NL" w:eastAsia="nl-NL"/>
        </w:rPr>
        <mc:AlternateContent>
          <mc:Choice Requires="wpg">
            <w:drawing>
              <wp:anchor distT="0" distB="0" distL="114300" distR="114300" simplePos="0" relativeHeight="251658244" behindDoc="0" locked="1" layoutInCell="1" allowOverlap="1" wp14:anchorId="736364B1" wp14:editId="5949D349">
                <wp:simplePos x="0" y="0"/>
                <wp:positionH relativeFrom="margin">
                  <wp:align>right</wp:align>
                </wp:positionH>
                <wp:positionV relativeFrom="margin">
                  <wp:align>top</wp:align>
                </wp:positionV>
                <wp:extent cx="3683000" cy="3683000"/>
                <wp:effectExtent l="0" t="0" r="0" b="0"/>
                <wp:wrapNone/>
                <wp:docPr id="2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83000" cy="3683000"/>
                          <a:chOff x="0" y="0"/>
                          <a:chExt cx="6263844" cy="6263843"/>
                        </a:xfrm>
                      </wpg:grpSpPr>
                      <wps:wsp>
                        <wps:cNvPr id="18" name="Freeform 5"/>
                        <wps:cNvSpPr>
                          <a:spLocks/>
                        </wps:cNvSpPr>
                        <wps:spPr bwMode="auto">
                          <a:xfrm>
                            <a:off x="3131389" y="0"/>
                            <a:ext cx="3132455" cy="3132455"/>
                          </a:xfrm>
                          <a:custGeom>
                            <a:avLst/>
                            <a:gdLst>
                              <a:gd name="T0" fmla="*/ 2027 w 4933"/>
                              <a:gd name="T1" fmla="*/ 0 h 4933"/>
                              <a:gd name="T2" fmla="*/ 0 w 4933"/>
                              <a:gd name="T3" fmla="*/ 0 h 4933"/>
                              <a:gd name="T4" fmla="*/ 0 w 4933"/>
                              <a:gd name="T5" fmla="*/ 4933 h 4933"/>
                              <a:gd name="T6" fmla="*/ 4933 w 4933"/>
                              <a:gd name="T7" fmla="*/ 4933 h 4933"/>
                              <a:gd name="T8" fmla="*/ 4933 w 4933"/>
                              <a:gd name="T9" fmla="*/ 2906 h 4933"/>
                              <a:gd name="T10" fmla="*/ 2027 w 4933"/>
                              <a:gd name="T11" fmla="*/ 2906 h 4933"/>
                              <a:gd name="T12" fmla="*/ 2027 w 4933"/>
                              <a:gd name="T13" fmla="*/ 0 h 4933"/>
                            </a:gdLst>
                            <a:ahLst/>
                            <a:cxnLst>
                              <a:cxn ang="0">
                                <a:pos x="T0" y="T1"/>
                              </a:cxn>
                              <a:cxn ang="0">
                                <a:pos x="T2" y="T3"/>
                              </a:cxn>
                              <a:cxn ang="0">
                                <a:pos x="T4" y="T5"/>
                              </a:cxn>
                              <a:cxn ang="0">
                                <a:pos x="T6" y="T7"/>
                              </a:cxn>
                              <a:cxn ang="0">
                                <a:pos x="T8" y="T9"/>
                              </a:cxn>
                              <a:cxn ang="0">
                                <a:pos x="T10" y="T11"/>
                              </a:cxn>
                              <a:cxn ang="0">
                                <a:pos x="T12" y="T13"/>
                              </a:cxn>
                            </a:cxnLst>
                            <a:rect l="0" t="0" r="r" b="b"/>
                            <a:pathLst>
                              <a:path w="4933" h="4933">
                                <a:moveTo>
                                  <a:pt x="2027" y="0"/>
                                </a:moveTo>
                                <a:lnTo>
                                  <a:pt x="0" y="0"/>
                                </a:lnTo>
                                <a:lnTo>
                                  <a:pt x="0" y="4933"/>
                                </a:lnTo>
                                <a:lnTo>
                                  <a:pt x="4933" y="4933"/>
                                </a:lnTo>
                                <a:lnTo>
                                  <a:pt x="4933" y="2906"/>
                                </a:lnTo>
                                <a:lnTo>
                                  <a:pt x="2027" y="2906"/>
                                </a:lnTo>
                                <a:lnTo>
                                  <a:pt x="2027" y="0"/>
                                </a:lnTo>
                                <a:close/>
                              </a:path>
                            </a:pathLst>
                          </a:custGeom>
                          <a:gradFill>
                            <a:gsLst>
                              <a:gs pos="0">
                                <a:srgbClr val="FFCDD2"/>
                              </a:gs>
                              <a:gs pos="33000">
                                <a:srgbClr val="FF6A00"/>
                              </a:gs>
                              <a:gs pos="66000">
                                <a:srgbClr val="E31937"/>
                              </a:gs>
                              <a:gs pos="100000">
                                <a:srgbClr val="991F3D"/>
                              </a:gs>
                            </a:gsLst>
                            <a:lin ang="0" scaled="0"/>
                          </a:gradFill>
                          <a:ln>
                            <a:noFill/>
                          </a:ln>
                        </wps:spPr>
                        <wps:bodyPr rot="0" vert="horz" wrap="square" lIns="91440" tIns="45720" rIns="91440" bIns="45720" anchor="t" anchorCtr="0" upright="1">
                          <a:noAutofit/>
                        </wps:bodyPr>
                      </wps:wsp>
                      <wps:wsp>
                        <wps:cNvPr id="19" name="Freeform 6"/>
                        <wps:cNvSpPr>
                          <a:spLocks/>
                        </wps:cNvSpPr>
                        <wps:spPr bwMode="auto">
                          <a:xfrm>
                            <a:off x="0" y="3131388"/>
                            <a:ext cx="3132455" cy="3132455"/>
                          </a:xfrm>
                          <a:custGeom>
                            <a:avLst/>
                            <a:gdLst>
                              <a:gd name="T0" fmla="*/ 2894 w 4933"/>
                              <a:gd name="T1" fmla="*/ 4933 h 4933"/>
                              <a:gd name="T2" fmla="*/ 4933 w 4933"/>
                              <a:gd name="T3" fmla="*/ 4933 h 4933"/>
                              <a:gd name="T4" fmla="*/ 4933 w 4933"/>
                              <a:gd name="T5" fmla="*/ 0 h 4933"/>
                              <a:gd name="T6" fmla="*/ 0 w 4933"/>
                              <a:gd name="T7" fmla="*/ 0 h 4933"/>
                              <a:gd name="T8" fmla="*/ 0 w 4933"/>
                              <a:gd name="T9" fmla="*/ 2039 h 4933"/>
                              <a:gd name="T10" fmla="*/ 2894 w 4933"/>
                              <a:gd name="T11" fmla="*/ 2039 h 4933"/>
                              <a:gd name="T12" fmla="*/ 2894 w 4933"/>
                              <a:gd name="T13" fmla="*/ 4933 h 4933"/>
                            </a:gdLst>
                            <a:ahLst/>
                            <a:cxnLst>
                              <a:cxn ang="0">
                                <a:pos x="T0" y="T1"/>
                              </a:cxn>
                              <a:cxn ang="0">
                                <a:pos x="T2" y="T3"/>
                              </a:cxn>
                              <a:cxn ang="0">
                                <a:pos x="T4" y="T5"/>
                              </a:cxn>
                              <a:cxn ang="0">
                                <a:pos x="T6" y="T7"/>
                              </a:cxn>
                              <a:cxn ang="0">
                                <a:pos x="T8" y="T9"/>
                              </a:cxn>
                              <a:cxn ang="0">
                                <a:pos x="T10" y="T11"/>
                              </a:cxn>
                              <a:cxn ang="0">
                                <a:pos x="T12" y="T13"/>
                              </a:cxn>
                            </a:cxnLst>
                            <a:rect l="0" t="0" r="r" b="b"/>
                            <a:pathLst>
                              <a:path w="4933" h="4933">
                                <a:moveTo>
                                  <a:pt x="2894" y="4933"/>
                                </a:moveTo>
                                <a:lnTo>
                                  <a:pt x="4933" y="4933"/>
                                </a:lnTo>
                                <a:lnTo>
                                  <a:pt x="4933" y="0"/>
                                </a:lnTo>
                                <a:lnTo>
                                  <a:pt x="0" y="0"/>
                                </a:lnTo>
                                <a:lnTo>
                                  <a:pt x="0" y="2039"/>
                                </a:lnTo>
                                <a:lnTo>
                                  <a:pt x="2894" y="2039"/>
                                </a:lnTo>
                                <a:lnTo>
                                  <a:pt x="2894" y="4933"/>
                                </a:lnTo>
                                <a:close/>
                              </a:path>
                            </a:pathLst>
                          </a:custGeom>
                          <a:gradFill>
                            <a:gsLst>
                              <a:gs pos="0">
                                <a:srgbClr val="E31937"/>
                              </a:gs>
                              <a:gs pos="60000">
                                <a:srgbClr val="A82465"/>
                              </a:gs>
                              <a:gs pos="100000">
                                <a:srgbClr val="5236AB"/>
                              </a:gs>
                            </a:gsLst>
                            <a:lin ang="0" scaled="0"/>
                          </a:gra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5E7BFA61">
              <v:group id="Group 21" style="position:absolute;margin-left:238.8pt;margin-top:0;width:290pt;height:290pt;z-index:251658244;mso-position-horizontal:right;mso-position-horizontal-relative:margin;mso-position-vertical:top;mso-position-vertical-relative:margin;mso-width-relative:margin;mso-height-relative:margin" coordsize="62638,62638" o:spid="_x0000_s1026" w14:anchorId="2F4AA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">
                <o:lock v:ext="edit" aspectratio="t"/>
                <v:shape id="Freeform 5" style="position:absolute;left:31313;width:31325;height:31324;visibility:visible;mso-wrap-style:square;v-text-anchor:top" coordsize="4933,4933" o:spid="_x0000_s1027" fillcolor="#ffcdd2" stroked="f" path="m2027,l,,,4933r4933,l4933,2906r-2906,l20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">
                  <v:fill type="gradient" color2="#991f3d" colors="0 #ffcdd2;21627f #ff6a00;43254f #e31937;1 #991f3d" angle="90" focus="100%">
                    <o:fill v:ext="view" type="gradientUnscaled"/>
                  </v:fill>
                  <v:path arrowok="t" o:connecttype="custom" o:connectlocs="1287145,0;0,0;0,3132455;3132455,3132455;3132455,1845310;1287145,1845310;1287145,0" o:connectangles="0,0,0,0,0,0,0"/>
                </v:shape>
                <v:shape id="Freeform 6" style="position:absolute;top:31313;width:31324;height:31325;visibility:visible;mso-wrap-style:square;v-text-anchor:top" coordsize="4933,4933" o:spid="_x0000_s1028" fillcolor="#e31937" stroked="f" path="m2894,4933r2039,l4933,,,,,2039r2894,l2894,49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">
                  <v:fill type="gradient" color2="#5236ab" colors="0 #e31937;39322f #a82465;1 #5236ab" angle="90" focus="100%">
                    <o:fill v:ext="view" type="gradientUnscaled"/>
                  </v:fill>
                  <v:path arrowok="t" o:connecttype="custom" o:connectlocs="1837690,3132455;3132455,3132455;3132455,0;0,0;0,1294765;1837690,1294765;1837690,3132455" o:connectangles="0,0,0,0,0,0,0"/>
                </v:shape>
                <w10:wrap anchorx="margin" anchory="margin"/>
                <w10:anchorlock/>
              </v:group>
            </w:pict>
          </mc:Fallback>
        </mc:AlternateContent>
      </w:r>
      <w:r w:rsidRPr="00AE694E">
        <w:rPr>
          <w:noProof/>
          <w:lang w:val="nl-NL" w:eastAsia="nl-NL"/>
        </w:rPr>
        <mc:AlternateContent>
          <mc:Choice Requires="wps">
            <w:drawing>
              <wp:anchor distT="45720" distB="45720" distL="114300" distR="114300" simplePos="0" relativeHeight="251658243" behindDoc="0" locked="1" layoutInCell="1" allowOverlap="1" wp14:anchorId="6C06BAFD" wp14:editId="003B8944">
                <wp:simplePos x="0" y="0"/>
                <wp:positionH relativeFrom="margin">
                  <wp:align>left</wp:align>
                </wp:positionH>
                <wp:positionV relativeFrom="margin">
                  <wp:align>bottom</wp:align>
                </wp:positionV>
                <wp:extent cx="2961640" cy="2139950"/>
                <wp:effectExtent l="0" t="0" r="10160" b="12700"/>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2139950"/>
                        </a:xfrm>
                        <a:prstGeom prst="rect">
                          <a:avLst/>
                        </a:prstGeom>
                        <a:noFill/>
                        <a:ln w="9525">
                          <a:noFill/>
                          <a:miter lim="800000"/>
                          <a:headEnd/>
                          <a:tailEnd/>
                        </a:ln>
                      </wps:spPr>
                      <wps:txbx>
                        <w:txbxContent>
                          <w:p w14:paraId="7E91F47A" w14:textId="77777777" w:rsidR="00A06581" w:rsidRPr="00AE694E" w:rsidRDefault="00E345DA" w:rsidP="00D53AC7">
                            <w:pPr>
                              <w:spacing w:after="0"/>
                            </w:pPr>
                            <w:hyperlink r:id="rId92" w:history="1">
                              <w:r w:rsidR="00A06581" w:rsidRPr="00AE694E">
                                <w:rPr>
                                  <w:rStyle w:val="Hyperlink"/>
                                  <w:b/>
                                  <w:bCs/>
                                </w:rPr>
                                <w:t>cgi.com</w:t>
                              </w:r>
                            </w:hyperlink>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6C06BAFD" id="_x0000_s1027" type="#_x0000_t202" style="position:absolute;margin-left:0;margin-top:0;width:233.2pt;height:168.5pt;z-index:251658243;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" filled="f" stroked="f">
                <v:textbox inset="0,0,0,0">
                  <w:txbxContent>
                    <w:p w14:paraId="7E91F47A" w14:textId="77777777" w:rsidR="00A06581" w:rsidRPr="00AE694E" w:rsidRDefault="00E345DA" w:rsidP="00D53AC7">
                      <w:pPr>
                        <w:spacing w:after="0"/>
                      </w:pPr>
                      <w:hyperlink r:id="rId93" w:history="1">
                        <w:r w:rsidR="00A06581" w:rsidRPr="00AE694E">
                          <w:rPr>
                            <w:rStyle w:val="Hyperlink"/>
                            <w:b/>
                            <w:bCs/>
                          </w:rPr>
                          <w:t>cgi.com</w:t>
                        </w:r>
                      </w:hyperlink>
                    </w:p>
                  </w:txbxContent>
                </v:textbox>
                <w10:wrap type="square" anchorx="margin" anchory="margin"/>
                <w10:anchorlock/>
              </v:shape>
            </w:pict>
          </mc:Fallback>
        </mc:AlternateContent>
      </w:r>
      <w:r>
        <w:rPr>
          <w:noProof/>
          <w:lang w:val="nl-NL" w:eastAsia="nl-NL"/>
        </w:rPr>
        <w:drawing>
          <wp:anchor distT="0" distB="0" distL="114300" distR="114300" simplePos="0" relativeHeight="251658242" behindDoc="1" locked="1" layoutInCell="1" allowOverlap="1" wp14:anchorId="1A11546B" wp14:editId="070D9ED8">
            <wp:simplePos x="0" y="0"/>
            <wp:positionH relativeFrom="margin">
              <wp:align>right</wp:align>
            </wp:positionH>
            <wp:positionV relativeFrom="margin">
              <wp:align>bottom</wp:align>
            </wp:positionV>
            <wp:extent cx="1295400" cy="602615"/>
            <wp:effectExtent l="0" t="0" r="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5400" cy="602615"/>
                    </a:xfrm>
                    <a:prstGeom prst="rect">
                      <a:avLst/>
                    </a:prstGeom>
                  </pic:spPr>
                </pic:pic>
              </a:graphicData>
            </a:graphic>
            <wp14:sizeRelH relativeFrom="margin">
              <wp14:pctWidth>0</wp14:pctWidth>
            </wp14:sizeRelH>
            <wp14:sizeRelV relativeFrom="margin">
              <wp14:pctHeight>0</wp14:pctHeight>
            </wp14:sizeRelV>
          </wp:anchor>
        </w:drawing>
      </w:r>
      <w:r w:rsidR="00E571F0">
        <w:rPr>
          <w:lang w:val="nl-NL"/>
        </w:rPr>
        <w:tab/>
      </w:r>
    </w:p>
    <w:sectPr w:rsidR="00CB3F7B" w:rsidRPr="00682916" w:rsidSect="00D4425E">
      <w:footerReference w:type="default" r:id="rId94"/>
      <w:pgSz w:w="11906" w:h="16838" w:code="9"/>
      <w:pgMar w:top="1020" w:right="1020" w:bottom="1020" w:left="1020" w:header="720" w:footer="56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 w:author="Jan van Velsen" w:date="2021-12-06T15:03:00Z" w:initials="JV">
    <w:p w14:paraId="5EB72DEF" w14:textId="7B749E6E" w:rsidR="0473C8EC" w:rsidRDefault="0473C8EC">
      <w:pPr>
        <w:pStyle w:val="CommentText"/>
      </w:pPr>
      <w:r>
        <w:t>Check: Wat staat hier?</w:t>
      </w:r>
      <w:r>
        <w:rPr>
          <w:rStyle w:val="CommentReference"/>
        </w:rPr>
        <w:annotationRef/>
      </w:r>
      <w:r>
        <w:rPr>
          <w:rStyle w:val="CommentReference"/>
        </w:rPr>
        <w:annotationRef/>
      </w:r>
    </w:p>
    <w:p w14:paraId="046AD330" w14:textId="7E070630" w:rsidR="0473C8EC" w:rsidRDefault="0473C8EC">
      <w:pPr>
        <w:pStyle w:val="CommentText"/>
      </w:pPr>
      <w:r>
        <w:t>Parameters:</w:t>
      </w:r>
    </w:p>
    <w:p w14:paraId="66E51178" w14:textId="0C47BD13" w:rsidR="0473C8EC" w:rsidRDefault="0473C8EC">
      <w:pPr>
        <w:pStyle w:val="CommentText"/>
      </w:pPr>
      <w:r>
        <w:t>- Aantal naburige punten</w:t>
      </w:r>
    </w:p>
    <w:p w14:paraId="426B4242" w14:textId="62236521" w:rsidR="0473C8EC" w:rsidRDefault="0473C8EC">
      <w:pPr>
        <w:pStyle w:val="CommentText"/>
      </w:pPr>
      <w:r>
        <w:t>- Berekend: gemiddelde afstand &amp; standaard deviatie</w:t>
      </w:r>
    </w:p>
    <w:p w14:paraId="388D0138" w14:textId="5F9A4564" w:rsidR="0473C8EC" w:rsidRDefault="0473C8EC">
      <w:pPr>
        <w:pStyle w:val="CommentText"/>
      </w:pPr>
      <w:r>
        <w:t xml:space="preserve">- In te stellen is: </w:t>
      </w:r>
    </w:p>
    <w:p w14:paraId="7E2F4E09" w14:textId="0AE1996F" w:rsidR="0473C8EC" w:rsidRDefault="0473C8EC">
      <w:pPr>
        <w:pStyle w:val="CommentText"/>
      </w:pPr>
      <w:r>
        <w:t xml:space="preserve">      1. aantal keer standaarddeviatie</w:t>
      </w:r>
    </w:p>
    <w:p w14:paraId="512CAA2F" w14:textId="15DC2482" w:rsidR="0473C8EC" w:rsidRDefault="0473C8EC">
      <w:pPr>
        <w:pStyle w:val="CommentText"/>
      </w:pPr>
      <w:r>
        <w:t xml:space="preserve">      2. aantal naburige punten</w:t>
      </w:r>
    </w:p>
    <w:p w14:paraId="1D75FC65" w14:textId="0DC37E26" w:rsidR="0473C8EC" w:rsidRDefault="0473C8EC">
      <w:pPr>
        <w:pStyle w:val="CommentText"/>
      </w:pPr>
      <w:r>
        <w:t>Plaatje (uit CloudCompare) ter verheldering?</w:t>
      </w:r>
    </w:p>
  </w:comment>
  <w:comment w:id="78" w:author="Jan van Velsen" w:date="2021-12-06T15:03:00Z" w:initials="JV">
    <w:p w14:paraId="1D866584" w14:textId="04F1DFA7" w:rsidR="0473C8EC" w:rsidRDefault="6CE5759D" w:rsidP="6CE5759D">
      <w:pPr>
        <w:pStyle w:val="CommentText"/>
      </w:pPr>
      <w:r>
        <w:t>Is een config-file hiervoor praktisch? Of pas je dit bijna nooit aan?</w:t>
      </w:r>
      <w:r w:rsidR="0473C8EC">
        <w:rPr>
          <w:rStyle w:val="CommentReference"/>
        </w:rPr>
        <w:annotationRef/>
      </w:r>
      <w:r w:rsidR="0473C8EC">
        <w:rPr>
          <w:rStyle w:val="CommentReference"/>
        </w:rPr>
        <w:annotationRef/>
      </w:r>
    </w:p>
  </w:comment>
  <w:comment w:id="85" w:author="Jan van Velsen" w:date="2022-01-03T10:31:00Z" w:initials="JV">
    <w:p w14:paraId="2112BD5A" w14:textId="7F812AB3" w:rsidR="22432958" w:rsidRDefault="22432958">
      <w:pPr>
        <w:pStyle w:val="CommentText"/>
      </w:pPr>
      <w:r>
        <w:t>Dit vraagt om een handleiding/workflow voor een gebruiker. Ik zou nu de invoer niet kunnen reproduceren.....</w:t>
      </w:r>
      <w:r>
        <w:rPr>
          <w:rStyle w:val="CommentReference"/>
        </w:rPr>
        <w:annotationRef/>
      </w:r>
    </w:p>
  </w:comment>
  <w:comment w:id="86" w:author="Jan van Velsen" w:date="2021-12-06T15:42:00Z" w:initials="JV">
    <w:p w14:paraId="3F3D619F" w14:textId="53BC3899" w:rsidR="53C56B84" w:rsidRDefault="53C56B84">
      <w:pPr>
        <w:pStyle w:val="CommentText"/>
      </w:pPr>
      <w:r>
        <w:t>Vervolg: is deze techniek ook bruikbaar voor muren (horizontaal versus verticaal?)</w:t>
      </w:r>
      <w:r>
        <w:rPr>
          <w:rStyle w:val="CommentReference"/>
        </w:rPr>
        <w:annotationRef/>
      </w:r>
    </w:p>
  </w:comment>
  <w:comment w:id="87" w:author="Jan van Velsen" w:date="2022-01-03T10:30:00Z" w:initials="JV">
    <w:p w14:paraId="36FDB15B" w14:textId="260B25D9" w:rsidR="22432958" w:rsidRDefault="22432958">
      <w:pPr>
        <w:pStyle w:val="CommentText"/>
      </w:pPr>
      <w:r>
        <w:t>Uit overleg: Niet met huidige tools omdat de richting van het gebouw geen parameter is.</w:t>
      </w:r>
      <w:r>
        <w:rPr>
          <w:rStyle w:val="CommentReference"/>
        </w:rPr>
        <w:annotationRef/>
      </w:r>
    </w:p>
  </w:comment>
  <w:comment w:id="90" w:author="Guido Ypenburg" w:date="2021-12-03T02:00:00Z" w:initials="GY">
    <w:p w14:paraId="00B87B2D" w14:textId="77777777" w:rsidR="002C6C8B" w:rsidRDefault="002C6C8B" w:rsidP="00FC45BC">
      <w:pPr>
        <w:pStyle w:val="CommentText"/>
      </w:pPr>
      <w:r>
        <w:rPr>
          <w:rStyle w:val="CommentReference"/>
        </w:rPr>
        <w:annotationRef/>
      </w:r>
      <w:r>
        <w:t>Is hier zicht op wanneer en hoe dit wel mogelijk is?</w:t>
      </w:r>
    </w:p>
  </w:comment>
  <w:comment w:id="91" w:author="Guido Ypenburg" w:date="2021-12-03T06:01:00Z" w:initials="GY">
    <w:p w14:paraId="638274E7" w14:textId="77777777" w:rsidR="00E969C4" w:rsidRDefault="00E969C4" w:rsidP="00FC45BC">
      <w:pPr>
        <w:pStyle w:val="CommentText"/>
      </w:pPr>
      <w:r>
        <w:rPr>
          <w:rStyle w:val="CommentReference"/>
        </w:rPr>
        <w:annotationRef/>
      </w:r>
      <w:r>
        <w:t>Is dit conform bouwbesluit?</w:t>
      </w:r>
    </w:p>
  </w:comment>
  <w:comment w:id="92" w:author="Jan van Velsen" w:date="2021-12-06T15:41:00Z" w:initials="JV">
    <w:p w14:paraId="1FB20EC4" w14:textId="4263EA04" w:rsidR="53C56B84" w:rsidRDefault="53C56B84">
      <w:pPr>
        <w:pStyle w:val="CommentText"/>
      </w:pPr>
      <w:r>
        <w:t>of om iig boven deuren te zitten (2m?)</w:t>
      </w:r>
      <w:r>
        <w:rPr>
          <w:rStyle w:val="CommentReference"/>
        </w:rPr>
        <w:annotationRef/>
      </w:r>
    </w:p>
  </w:comment>
  <w:comment w:id="109" w:author="Mark Verschuur" w:date="2021-12-02T10:52:00Z" w:initials="MV">
    <w:p w14:paraId="6400535F" w14:textId="1ECBAD5E" w:rsidR="00031EB6" w:rsidRDefault="00031EB6" w:rsidP="00E969C4">
      <w:pPr>
        <w:pStyle w:val="CommentText"/>
      </w:pPr>
      <w:r>
        <w:rPr>
          <w:rStyle w:val="CommentReference"/>
        </w:rPr>
        <w:annotationRef/>
      </w:r>
      <w:r w:rsidR="00FE461F">
        <w:t>Ik lees tussen de regels door dat schuine daken niet worden gemodelleerd. Dit heeft vooral gevolgen voor het bepalen van gebruiksoppervlakten, waarbij de stahoogte bepaald moet worden. Hoe is hier rekening mee gehouden in de rekenmethode voor gebruiksoppervlakte?</w:t>
      </w:r>
    </w:p>
  </w:comment>
  <w:comment w:id="132" w:author="Mark Verschuur" w:date="2021-12-02T10:48:00Z" w:initials="MV">
    <w:p w14:paraId="1AD90A4C" w14:textId="6156A8EF" w:rsidR="006A6636" w:rsidRDefault="006A6636" w:rsidP="00244361">
      <w:pPr>
        <w:pStyle w:val="CommentText"/>
      </w:pPr>
      <w:r>
        <w:rPr>
          <w:rStyle w:val="CommentReference"/>
        </w:rPr>
        <w:annotationRef/>
      </w:r>
      <w:r w:rsidR="00244361">
        <w:t>Waarom is er geen export naar CityGML of CityJSON gemaakt? Dit was een eis en ik mis een onderbouwing, waardoor ze hiervan afwijken. Waarschijnlijk is de reden dat CityGML2 geen ruimten ondersteunt.</w:t>
      </w:r>
    </w:p>
  </w:comment>
  <w:comment w:id="166" w:author="Mark Verschuur" w:date="2021-12-02T10:59:00Z" w:initials="MV">
    <w:p w14:paraId="533C5E4C" w14:textId="4C5993A4" w:rsidR="00F23A16" w:rsidRDefault="00F23A16" w:rsidP="007C340F">
      <w:pPr>
        <w:pStyle w:val="CommentText"/>
      </w:pPr>
      <w:r>
        <w:rPr>
          <w:rStyle w:val="CommentReference"/>
        </w:rPr>
        <w:annotationRef/>
      </w:r>
      <w:r w:rsidR="007C340F">
        <w:t>Het valt me op dat de omlijning van ruimtes in de puntenwolk veel strakker oogt, dan het resultaat na de morfologische operaties. Het lijkt alsof de muren worden afgerond en dat vertaalt zich ook weer door in vervormde kamers in het eindresultaat (zie figuur 10). De distance transform algoritme lijkt me wel een goede methode, maar ik twijfel of de morfologische bewerkingen het beste resultaat opleveren.</w:t>
      </w:r>
    </w:p>
  </w:comment>
  <w:comment w:id="178" w:author="Mark Verschuur" w:date="2021-12-02T11:05:00Z" w:initials="MV">
    <w:p w14:paraId="11E88239" w14:textId="5951EABD" w:rsidR="00C07800" w:rsidRDefault="00C07800" w:rsidP="00C07800">
      <w:pPr>
        <w:pStyle w:val="CommentText"/>
      </w:pPr>
      <w:r>
        <w:rPr>
          <w:rStyle w:val="CommentReference"/>
        </w:rPr>
        <w:annotationRef/>
      </w:r>
      <w:r>
        <w:t xml:space="preserve">De vorm van de ruimten wijkt regelmatig flink af van de omlijning die ik zie op de puntenwolk. Verder valt me op dat 1 ruimte vaak bestaat uit meerdere volumes. Ik zou verwachten dat die aparte volumes samengevoegd zouden worden tot 1 volume per ruimte. </w:t>
      </w:r>
    </w:p>
  </w:comment>
  <w:comment w:id="187" w:author="Mark Verschuur" w:date="2021-12-02T11:08:00Z" w:initials="MV">
    <w:p w14:paraId="0F6EC95E" w14:textId="76D8B3A4" w:rsidR="00C25F34" w:rsidRDefault="00C25F34" w:rsidP="00C25F34">
      <w:pPr>
        <w:pStyle w:val="CommentText"/>
      </w:pPr>
      <w:r>
        <w:rPr>
          <w:rStyle w:val="CommentReference"/>
        </w:rPr>
        <w:annotationRef/>
      </w:r>
      <w:r>
        <w:t>Hier lijkt er aan de onderkant van de ruimten hoogteverschil te zijn tussen de ruimten. Ik vraag me af of dit in werkelijkheid ook zo is, of dat dit artefacten zijn van het algoritme. In het laatste geval, levert het algoritme dus ongewenste afwijkingen van de werkelijkheid op, wat in praktijk extra beheerwerk zal opleveren.</w:t>
      </w:r>
    </w:p>
  </w:comment>
  <w:comment w:id="228" w:author="Guido Ypenburg" w:date="2021-12-03T06:34:00Z" w:initials="GY">
    <w:p w14:paraId="532EC7B0" w14:textId="77777777" w:rsidR="006F73B4" w:rsidRDefault="006F73B4" w:rsidP="00FC45BC">
      <w:pPr>
        <w:pStyle w:val="CommentText"/>
      </w:pPr>
      <w:r>
        <w:rPr>
          <w:rStyle w:val="CommentReference"/>
        </w:rPr>
        <w:annotationRef/>
      </w:r>
      <w:r>
        <w:t>Als ik het goed begrijp is, buiten de kwaliteit van hun algoritmen de kwaliteit van de puntenwolk te  matig voor het behalen van de beoogde doelen. Zij komen zelf met aanbevelingen. Is hun methodiek nu wel goed genoeg te beoordelen?</w:t>
      </w:r>
    </w:p>
  </w:comment>
  <w:comment w:id="240" w:author="Guido Ypenburg" w:date="2021-12-03T06:31:00Z" w:initials="GY">
    <w:p w14:paraId="3833E112" w14:textId="44AF99E8" w:rsidR="00424448" w:rsidRDefault="001B0C0C" w:rsidP="006F73B4">
      <w:pPr>
        <w:pStyle w:val="CommentText"/>
      </w:pPr>
      <w:r>
        <w:rPr>
          <w:rStyle w:val="CommentReference"/>
        </w:rPr>
        <w:annotationRef/>
      </w:r>
      <w:r w:rsidR="00424448">
        <w:t>Dit lijkt me nou juist erg handig om wel te hebben, dat is toch mogelijk? Cyclomedia doet dit toch al sinds jaar en dag voor de buitenruimte?</w:t>
      </w:r>
    </w:p>
  </w:comment>
  <w:comment w:id="241" w:author="Kotryna Valeckaite" w:date="2021-12-06T14:01:00Z" w:initials="KV">
    <w:p w14:paraId="11D59A6E" w14:textId="42EB7E0C" w:rsidR="0473C8EC" w:rsidRDefault="0473C8EC">
      <w:pPr>
        <w:pStyle w:val="CommentText"/>
      </w:pPr>
      <w:r>
        <w:t>De puntenwolken zijn handmatig voorbewerkt. Registreren van de puntenwolken in de juiste CRS lijkt me wel binnen de scope.</w:t>
      </w:r>
      <w:r>
        <w:rPr>
          <w:rStyle w:val="CommentReference"/>
        </w:rPr>
        <w:annotationRef/>
      </w:r>
    </w:p>
  </w:comment>
  <w:comment w:id="242" w:author="Mark Verschuur" w:date="2021-12-02T11:12:00Z" w:initials="MV">
    <w:p w14:paraId="7EFDFCCB" w14:textId="394E45EF" w:rsidR="00A7616F" w:rsidRDefault="00A7616F" w:rsidP="00424448">
      <w:pPr>
        <w:pStyle w:val="CommentText"/>
      </w:pPr>
      <w:r>
        <w:rPr>
          <w:rStyle w:val="CommentReference"/>
        </w:rPr>
        <w:annotationRef/>
      </w:r>
      <w:r>
        <w:t>dit hadden we desnoods kunnen faken. betekent dit dat ze het wel om kunnen zetten naar CityGML/CityJSON als er een georeferentie wordt toegevoegd?</w:t>
      </w:r>
    </w:p>
  </w:comment>
  <w:comment w:id="262" w:author="Guido Ypenburg" w:date="2021-12-03T06:36:00Z" w:initials="GY">
    <w:p w14:paraId="35149EFA" w14:textId="77777777" w:rsidR="00D248CC" w:rsidRDefault="00D248CC" w:rsidP="00FC45BC">
      <w:pPr>
        <w:pStyle w:val="CommentText"/>
      </w:pPr>
      <w:r>
        <w:rPr>
          <w:rStyle w:val="CommentReference"/>
        </w:rPr>
        <w:annotationRef/>
      </w:r>
      <w:r>
        <w:t>Ik heb wel een vergelijking met oppervlaktes gezien maar niet een vergelijking met de hoogtes. Zijn de hoogtes ook vergeleken met de BIM?</w:t>
      </w:r>
    </w:p>
  </w:comment>
  <w:comment w:id="297" w:author="Mark Verschuur" w:date="2021-12-02T11:17:00Z" w:initials="MV">
    <w:p w14:paraId="3D3C4FA6" w14:textId="7323AA38" w:rsidR="004032AD" w:rsidRDefault="004032AD" w:rsidP="00D248CC">
      <w:pPr>
        <w:pStyle w:val="CommentText"/>
      </w:pPr>
      <w:r>
        <w:rPr>
          <w:rStyle w:val="CommentReference"/>
        </w:rPr>
        <w:annotationRef/>
      </w:r>
      <w:r>
        <w:t>geometrisch bekeken is overlap tussen ruimten ongewenst. Dit is moeilijk beheerbaar en daarnaast levert het problemen op bij het uitvoeren van berekeningen en analyses.</w:t>
      </w:r>
    </w:p>
  </w:comment>
  <w:comment w:id="303" w:author="Guido Ypenburg" w:date="2021-12-03T07:43:00Z" w:initials="GY">
    <w:p w14:paraId="4418D463" w14:textId="77777777" w:rsidR="00F909E1" w:rsidRDefault="00F909E1" w:rsidP="00FC45BC">
      <w:pPr>
        <w:pStyle w:val="CommentText"/>
      </w:pPr>
      <w:r>
        <w:rPr>
          <w:rStyle w:val="CommentReference"/>
        </w:rPr>
        <w:annotationRef/>
      </w:r>
      <w:r>
        <w:t>Onderzoeken in nieuwe Pilot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75FC65" w15:done="1"/>
  <w15:commentEx w15:paraId="1D866584" w15:done="0"/>
  <w15:commentEx w15:paraId="2112BD5A" w15:done="0"/>
  <w15:commentEx w15:paraId="3F3D619F" w15:done="0"/>
  <w15:commentEx w15:paraId="36FDB15B" w15:paraIdParent="3F3D619F" w15:done="0"/>
  <w15:commentEx w15:paraId="00B87B2D" w15:done="0"/>
  <w15:commentEx w15:paraId="638274E7" w15:done="0"/>
  <w15:commentEx w15:paraId="1FB20EC4" w15:paraIdParent="638274E7" w15:done="0"/>
  <w15:commentEx w15:paraId="6400535F" w15:done="0"/>
  <w15:commentEx w15:paraId="1AD90A4C" w15:done="0"/>
  <w15:commentEx w15:paraId="533C5E4C" w15:done="0"/>
  <w15:commentEx w15:paraId="11E88239" w15:done="0"/>
  <w15:commentEx w15:paraId="0F6EC95E" w15:done="0"/>
  <w15:commentEx w15:paraId="532EC7B0" w15:done="0"/>
  <w15:commentEx w15:paraId="3833E112" w15:done="0"/>
  <w15:commentEx w15:paraId="11D59A6E" w15:done="0"/>
  <w15:commentEx w15:paraId="7EFDFCCB" w15:done="0"/>
  <w15:commentEx w15:paraId="35149EFA" w15:done="0"/>
  <w15:commentEx w15:paraId="3D3C4FA6" w15:done="0"/>
  <w15:commentEx w15:paraId="4418D4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D7764DF" w16cex:dateUtc="2021-12-06T14:03:00Z"/>
  <w16cex:commentExtensible w16cex:durableId="16C90AFF" w16cex:dateUtc="2021-12-06T14:03:00Z"/>
  <w16cex:commentExtensible w16cex:durableId="070998FB" w16cex:dateUtc="2022-01-03T09:31:00Z"/>
  <w16cex:commentExtensible w16cex:durableId="201E8BA4" w16cex:dateUtc="2021-12-06T14:42:00Z"/>
  <w16cex:commentExtensible w16cex:durableId="7C8AB8DE" w16cex:dateUtc="2022-01-03T09:30:00Z"/>
  <w16cex:commentExtensible w16cex:durableId="25547762" w16cex:dateUtc="2021-12-03T10:00:00Z"/>
  <w16cex:commentExtensible w16cex:durableId="2554AFB2" w16cex:dateUtc="2021-12-03T14:01:00Z"/>
  <w16cex:commentExtensible w16cex:durableId="5C0F5957" w16cex:dateUtc="2021-12-06T14:41:00Z"/>
  <w16cex:commentExtensible w16cex:durableId="2553A286" w16cex:dateUtc="2021-12-02T18:52:00Z"/>
  <w16cex:commentExtensible w16cex:durableId="2553A173" w16cex:dateUtc="2021-12-02T18:48:00Z"/>
  <w16cex:commentExtensible w16cex:durableId="2553A408" w16cex:dateUtc="2021-12-02T18:59:00Z"/>
  <w16cex:commentExtensible w16cex:durableId="2553A56D" w16cex:dateUtc="2021-12-02T19:05:00Z"/>
  <w16cex:commentExtensible w16cex:durableId="2553A643" w16cex:dateUtc="2021-12-02T19:08:00Z"/>
  <w16cex:commentExtensible w16cex:durableId="2554B79B" w16cex:dateUtc="2021-12-03T14:34:00Z"/>
  <w16cex:commentExtensible w16cex:durableId="2554B6D4" w16cex:dateUtc="2021-12-03T14:31:00Z"/>
  <w16cex:commentExtensible w16cex:durableId="7B5E40A0" w16cex:dateUtc="2021-12-06T13:01:00Z"/>
  <w16cex:commentExtensible w16cex:durableId="2553A71D" w16cex:dateUtc="2021-12-02T19:12:00Z"/>
  <w16cex:commentExtensible w16cex:durableId="2554B806" w16cex:dateUtc="2021-12-03T14:36:00Z"/>
  <w16cex:commentExtensible w16cex:durableId="2553A852" w16cex:dateUtc="2021-12-02T19:17:00Z"/>
  <w16cex:commentExtensible w16cex:durableId="2554C7BD" w16cex:dateUtc="2021-12-03T15: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75FC65" w16cid:durableId="4D7764DF"/>
  <w16cid:commentId w16cid:paraId="1D866584" w16cid:durableId="16C90AFF"/>
  <w16cid:commentId w16cid:paraId="2112BD5A" w16cid:durableId="070998FB"/>
  <w16cid:commentId w16cid:paraId="3F3D619F" w16cid:durableId="201E8BA4"/>
  <w16cid:commentId w16cid:paraId="36FDB15B" w16cid:durableId="7C8AB8DE"/>
  <w16cid:commentId w16cid:paraId="00B87B2D" w16cid:durableId="25547762"/>
  <w16cid:commentId w16cid:paraId="638274E7" w16cid:durableId="2554AFB2"/>
  <w16cid:commentId w16cid:paraId="1FB20EC4" w16cid:durableId="5C0F5957"/>
  <w16cid:commentId w16cid:paraId="6400535F" w16cid:durableId="2553A286"/>
  <w16cid:commentId w16cid:paraId="1AD90A4C" w16cid:durableId="2553A173"/>
  <w16cid:commentId w16cid:paraId="533C5E4C" w16cid:durableId="2553A408"/>
  <w16cid:commentId w16cid:paraId="11E88239" w16cid:durableId="2553A56D"/>
  <w16cid:commentId w16cid:paraId="0F6EC95E" w16cid:durableId="2553A643"/>
  <w16cid:commentId w16cid:paraId="532EC7B0" w16cid:durableId="2554B79B"/>
  <w16cid:commentId w16cid:paraId="3833E112" w16cid:durableId="2554B6D4"/>
  <w16cid:commentId w16cid:paraId="11D59A6E" w16cid:durableId="7B5E40A0"/>
  <w16cid:commentId w16cid:paraId="7EFDFCCB" w16cid:durableId="2553A71D"/>
  <w16cid:commentId w16cid:paraId="35149EFA" w16cid:durableId="2554B806"/>
  <w16cid:commentId w16cid:paraId="3D3C4FA6" w16cid:durableId="2553A852"/>
  <w16cid:commentId w16cid:paraId="4418D463" w16cid:durableId="2554C7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64B9D" w14:textId="77777777" w:rsidR="00FC45BC" w:rsidRDefault="00FC45BC" w:rsidP="0068333A">
      <w:pPr>
        <w:spacing w:after="0" w:line="240" w:lineRule="auto"/>
      </w:pPr>
      <w:r>
        <w:separator/>
      </w:r>
    </w:p>
  </w:endnote>
  <w:endnote w:type="continuationSeparator" w:id="0">
    <w:p w14:paraId="4DA9A06A" w14:textId="77777777" w:rsidR="00FC45BC" w:rsidRDefault="00FC45BC" w:rsidP="0068333A">
      <w:pPr>
        <w:spacing w:after="0" w:line="240" w:lineRule="auto"/>
      </w:pPr>
      <w:r>
        <w:continuationSeparator/>
      </w:r>
    </w:p>
  </w:endnote>
  <w:endnote w:type="continuationNotice" w:id="1">
    <w:p w14:paraId="4C3185FB" w14:textId="77777777" w:rsidR="00FC45BC" w:rsidRDefault="00FC45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FDAF" w14:textId="43C20763" w:rsidR="00A06581" w:rsidRPr="0056547E" w:rsidRDefault="00A06581" w:rsidP="0068333A">
    <w:pPr>
      <w:pStyle w:val="Footer"/>
      <w:rPr>
        <w:highlight w:val="yellow"/>
      </w:rPr>
    </w:pPr>
    <w:r>
      <w:fldChar w:fldCharType="begin"/>
    </w:r>
    <w:r>
      <w:instrText xml:space="preserve"> STYLEREF  "Confidentiality Type" </w:instrText>
    </w:r>
    <w:r>
      <w:fldChar w:fldCharType="separate"/>
    </w:r>
    <w:r w:rsidR="00357D81">
      <w:rPr>
        <w:noProof/>
      </w:rPr>
      <w:t>Confidential</w:t>
    </w:r>
    <w:r>
      <w:rPr>
        <w:noProof/>
      </w:rPr>
      <w:fldChar w:fldCharType="end"/>
    </w:r>
  </w:p>
  <w:p w14:paraId="5BF8D9B8" w14:textId="3B8024F7" w:rsidR="00A06581" w:rsidRPr="00BA6550" w:rsidRDefault="00A06581" w:rsidP="00BA6550">
    <w:pPr>
      <w:pStyle w:val="Footer"/>
    </w:pPr>
    <w:r w:rsidRPr="00DB79FE">
      <w:t xml:space="preserve">© </w:t>
    </w:r>
    <w:sdt>
      <w:sdtPr>
        <w:alias w:val="Submission Year"/>
        <w:tag w:val=""/>
        <w:id w:val="-1195387852"/>
        <w:placeholder>
          <w:docPart w:val="79799EC20EDF4CFFB8C4414DB0EDE4A2"/>
        </w:placeholder>
        <w:dataBinding w:prefixMappings="xmlns:ns0='http://schemas.microsoft.com/office/2006/coverPageProps' " w:xpath="/ns0:CoverPageProperties[1]/ns0:PublishDate[1]" w:storeItemID="{55AF091B-3C7A-41E3-B477-F2FDAA23CFDA}"/>
        <w:date w:fullDate="2021-11-25T00:00:00Z">
          <w:dateFormat w:val="yyyy"/>
          <w:lid w:val="en-CA"/>
          <w:storeMappedDataAs w:val="dateTime"/>
          <w:calendar w:val="gregorian"/>
        </w:date>
      </w:sdtPr>
      <w:sdtEndPr/>
      <w:sdtContent>
        <w:r>
          <w:rPr>
            <w:lang w:val="en-CA"/>
          </w:rPr>
          <w:t>2021</w:t>
        </w:r>
      </w:sdtContent>
    </w:sdt>
    <w:r w:rsidRPr="00DB79FE">
      <w:t xml:space="preserve"> CGI Inc.</w:t>
    </w:r>
    <w:r w:rsidRPr="00BA6550">
      <w:ptab w:relativeTo="margin" w:alignment="right" w:leader="none"/>
    </w:r>
    <w:r w:rsidRPr="00BA6550">
      <w:fldChar w:fldCharType="begin"/>
    </w:r>
    <w:r w:rsidRPr="00BA6550">
      <w:instrText xml:space="preserve"> PAGE   \* MERGEFORMAT </w:instrText>
    </w:r>
    <w:r w:rsidRPr="00BA6550">
      <w:fldChar w:fldCharType="separate"/>
    </w:r>
    <w:r w:rsidR="00357D81">
      <w:rPr>
        <w:noProof/>
      </w:rPr>
      <w:t>ii</w:t>
    </w:r>
    <w:r w:rsidRPr="00BA6550">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285939"/>
      <w:docPartObj>
        <w:docPartGallery w:val="Page Numbers (Bottom of Page)"/>
        <w:docPartUnique/>
      </w:docPartObj>
    </w:sdtPr>
    <w:sdtEndPr/>
    <w:sdtContent>
      <w:p w14:paraId="2683C526" w14:textId="7D228403" w:rsidR="00357D81" w:rsidRDefault="00357D81">
        <w:pPr>
          <w:pStyle w:val="Footer"/>
          <w:jc w:val="right"/>
        </w:pPr>
        <w:r>
          <w:fldChar w:fldCharType="begin"/>
        </w:r>
        <w:r>
          <w:instrText>PAGE   \* MERGEFORMAT</w:instrText>
        </w:r>
        <w:r>
          <w:fldChar w:fldCharType="separate"/>
        </w:r>
        <w:r w:rsidR="00CB30D8" w:rsidRPr="00CB30D8">
          <w:rPr>
            <w:noProof/>
            <w:lang w:val="nl-NL"/>
          </w:rPr>
          <w:t>i</w:t>
        </w:r>
        <w:r>
          <w:fldChar w:fldCharType="end"/>
        </w:r>
      </w:p>
    </w:sdtContent>
  </w:sdt>
  <w:p w14:paraId="77051871" w14:textId="77777777" w:rsidR="00357D81" w:rsidRDefault="00357D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866537"/>
      <w:docPartObj>
        <w:docPartGallery w:val="Page Numbers (Bottom of Page)"/>
        <w:docPartUnique/>
      </w:docPartObj>
    </w:sdtPr>
    <w:sdtEndPr/>
    <w:sdtContent>
      <w:p w14:paraId="01E3C7F3" w14:textId="22A01899" w:rsidR="00217D62" w:rsidRDefault="00217D62">
        <w:pPr>
          <w:pStyle w:val="Footer"/>
          <w:jc w:val="right"/>
        </w:pPr>
        <w:r>
          <w:fldChar w:fldCharType="begin"/>
        </w:r>
        <w:r>
          <w:instrText>PAGE   \* MERGEFORMAT</w:instrText>
        </w:r>
        <w:r>
          <w:fldChar w:fldCharType="separate"/>
        </w:r>
        <w:r w:rsidR="00CB30D8" w:rsidRPr="00CB30D8">
          <w:rPr>
            <w:noProof/>
            <w:lang w:val="nl-NL"/>
          </w:rPr>
          <w:t>21</w:t>
        </w:r>
        <w:r>
          <w:fldChar w:fldCharType="end"/>
        </w:r>
      </w:p>
    </w:sdtContent>
  </w:sdt>
  <w:p w14:paraId="70FD726C" w14:textId="77777777" w:rsidR="00A06581" w:rsidRPr="00427DA0" w:rsidRDefault="00A06581" w:rsidP="00BA6550">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74927" w14:textId="77777777" w:rsidR="00FC45BC" w:rsidRDefault="00FC45BC" w:rsidP="0068333A">
      <w:pPr>
        <w:spacing w:after="0" w:line="240" w:lineRule="auto"/>
      </w:pPr>
      <w:r>
        <w:separator/>
      </w:r>
    </w:p>
  </w:footnote>
  <w:footnote w:type="continuationSeparator" w:id="0">
    <w:p w14:paraId="68B68845" w14:textId="77777777" w:rsidR="00FC45BC" w:rsidRDefault="00FC45BC" w:rsidP="0068333A">
      <w:pPr>
        <w:spacing w:after="0" w:line="240" w:lineRule="auto"/>
      </w:pPr>
      <w:r>
        <w:continuationSeparator/>
      </w:r>
    </w:p>
  </w:footnote>
  <w:footnote w:type="continuationNotice" w:id="1">
    <w:p w14:paraId="576BD752" w14:textId="77777777" w:rsidR="00FC45BC" w:rsidRDefault="00FC45BC">
      <w:pPr>
        <w:spacing w:after="0" w:line="240" w:lineRule="auto"/>
      </w:pPr>
    </w:p>
  </w:footnote>
  <w:footnote w:id="2">
    <w:p w14:paraId="44E4CBE8" w14:textId="5EC61458" w:rsidR="00A06581" w:rsidRPr="00E730F6" w:rsidRDefault="00A06581">
      <w:pPr>
        <w:pStyle w:val="FootnoteText"/>
        <w:rPr>
          <w:lang w:val="nl-NL"/>
        </w:rPr>
      </w:pPr>
      <w:r>
        <w:rPr>
          <w:rStyle w:val="FootnoteReference"/>
        </w:rPr>
        <w:footnoteRef/>
      </w:r>
      <w:r>
        <w:t xml:space="preserve"> </w:t>
      </w:r>
      <w:hyperlink r:id="rId1" w:history="1">
        <w:r w:rsidRPr="00D725DA">
          <w:rPr>
            <w:rStyle w:val="Hyperlink"/>
          </w:rPr>
          <w:t>https://www2.isprs.org/commissions/comm4/wg5/dataset/</w:t>
        </w:r>
      </w:hyperlink>
      <w:r>
        <w:t xml:space="preserve"> </w:t>
      </w:r>
    </w:p>
  </w:footnote>
  <w:footnote w:id="3">
    <w:p w14:paraId="493C267B" w14:textId="0878E98F" w:rsidR="00A06581" w:rsidRPr="006455A4" w:rsidRDefault="00A06581">
      <w:pPr>
        <w:pStyle w:val="FootnoteText"/>
        <w:rPr>
          <w:lang w:val="nl-NL"/>
        </w:rPr>
      </w:pPr>
      <w:r>
        <w:rPr>
          <w:rStyle w:val="FootnoteReference"/>
        </w:rPr>
        <w:footnoteRef/>
      </w:r>
      <w:r w:rsidRPr="00193C42">
        <w:rPr>
          <w:lang w:val="nl-NL"/>
        </w:rPr>
        <w:t xml:space="preserve"> </w:t>
      </w:r>
      <w:r w:rsidR="00201B6F">
        <w:fldChar w:fldCharType="begin"/>
      </w:r>
      <w:r w:rsidR="00201B6F" w:rsidRPr="00CF4ECE">
        <w:rPr>
          <w:lang w:val="nl-NL"/>
          <w:rPrChange w:id="54" w:author="Harrie van der Werf" w:date="2021-12-02T16:42:00Z">
            <w:rPr/>
          </w:rPrChange>
        </w:rPr>
        <w:instrText xml:space="preserve"> HYPERLINK "https://www.cloudcompare.org/doc/wiki/index.php?title=FILE_I/O" </w:instrText>
      </w:r>
      <w:r w:rsidR="00201B6F">
        <w:fldChar w:fldCharType="separate"/>
      </w:r>
      <w:r w:rsidRPr="0040233B">
        <w:rPr>
          <w:rStyle w:val="Hyperlink"/>
          <w:rFonts w:ascii="Arial" w:eastAsia="Arial" w:hAnsi="Arial" w:cs="Arial"/>
          <w:lang w:val="nl-NL"/>
        </w:rPr>
        <w:t>https://www.cloudcompare.org/doc/wiki/index.php?title=FILE_I/O</w:t>
      </w:r>
      <w:r w:rsidR="00201B6F">
        <w:rPr>
          <w:rStyle w:val="Hyperlink"/>
          <w:rFonts w:ascii="Arial" w:eastAsia="Arial" w:hAnsi="Arial" w:cs="Arial"/>
          <w:lang w:val="nl-NL"/>
        </w:rPr>
        <w:fldChar w:fldCharType="end"/>
      </w:r>
    </w:p>
  </w:footnote>
  <w:footnote w:id="4">
    <w:p w14:paraId="68C56761" w14:textId="7EE83B59" w:rsidR="00A06581" w:rsidRPr="0081044E" w:rsidRDefault="00A06581">
      <w:pPr>
        <w:pStyle w:val="FootnoteText"/>
        <w:rPr>
          <w:lang w:val="nl-NL"/>
        </w:rPr>
      </w:pPr>
      <w:r>
        <w:rPr>
          <w:rStyle w:val="FootnoteReference"/>
        </w:rPr>
        <w:footnoteRef/>
      </w:r>
      <w:r w:rsidRPr="0081044E">
        <w:rPr>
          <w:lang w:val="nl-NL"/>
        </w:rPr>
        <w:t xml:space="preserve"> </w:t>
      </w:r>
      <w:r w:rsidR="00201B6F">
        <w:fldChar w:fldCharType="begin"/>
      </w:r>
      <w:r w:rsidR="00201B6F" w:rsidRPr="00CF4ECE">
        <w:rPr>
          <w:lang w:val="nl-NL"/>
          <w:rPrChange w:id="68" w:author="Harrie van der Werf" w:date="2021-12-02T16:42:00Z">
            <w:rPr/>
          </w:rPrChange>
        </w:rPr>
        <w:instrText xml:space="preserve"> HYPERLINK "https://www.cloudcompare.org/doc/wiki/index.php?title=Edit%5CSubsample" </w:instrText>
      </w:r>
      <w:r w:rsidR="00201B6F">
        <w:fldChar w:fldCharType="separate"/>
      </w:r>
      <w:r w:rsidRPr="00E30AF3">
        <w:rPr>
          <w:rStyle w:val="Hyperlink"/>
          <w:lang w:val="nl-NL"/>
        </w:rPr>
        <w:t>https://www.cloudcompare.org/doc/wiki/index.php?title=Edit%5CSubsample</w:t>
      </w:r>
      <w:r w:rsidR="00201B6F">
        <w:rPr>
          <w:rStyle w:val="Hyperlink"/>
          <w:lang w:val="nl-NL"/>
        </w:rPr>
        <w:fldChar w:fldCharType="end"/>
      </w:r>
      <w:r>
        <w:rPr>
          <w:lang w:val="nl-NL"/>
        </w:rPr>
        <w:t xml:space="preserve"> </w:t>
      </w:r>
    </w:p>
  </w:footnote>
  <w:footnote w:id="5">
    <w:p w14:paraId="7A02A303" w14:textId="05646100" w:rsidR="00A06581" w:rsidRPr="0081044E" w:rsidRDefault="00A06581">
      <w:pPr>
        <w:pStyle w:val="FootnoteText"/>
        <w:rPr>
          <w:lang w:val="nl-NL"/>
        </w:rPr>
      </w:pPr>
      <w:r>
        <w:rPr>
          <w:rStyle w:val="FootnoteReference"/>
        </w:rPr>
        <w:footnoteRef/>
      </w:r>
      <w:r w:rsidRPr="0081044E">
        <w:rPr>
          <w:lang w:val="nl-NL"/>
        </w:rPr>
        <w:t xml:space="preserve"> </w:t>
      </w:r>
      <w:r w:rsidR="00201B6F">
        <w:fldChar w:fldCharType="begin"/>
      </w:r>
      <w:r w:rsidR="00201B6F" w:rsidRPr="00CF4ECE">
        <w:rPr>
          <w:lang w:val="nl-NL"/>
          <w:rPrChange w:id="69" w:author="Harrie van der Werf" w:date="2021-12-02T16:42:00Z">
            <w:rPr/>
          </w:rPrChange>
        </w:rPr>
        <w:instrText xml:space="preserve"> HYPERLINK "https://www.cloudcompare.org/doc/wiki/index.php?title=SOR_filter" </w:instrText>
      </w:r>
      <w:r w:rsidR="00201B6F">
        <w:fldChar w:fldCharType="separate"/>
      </w:r>
      <w:r w:rsidR="00247039" w:rsidRPr="006C174F">
        <w:rPr>
          <w:rStyle w:val="Hyperlink"/>
          <w:lang w:val="nl-NL"/>
        </w:rPr>
        <w:t>https://www.cloudcompare.org/doc/wiki/index.php?title=SOR_filter</w:t>
      </w:r>
      <w:r w:rsidR="00201B6F">
        <w:rPr>
          <w:rStyle w:val="Hyperlink"/>
          <w:lang w:val="nl-NL"/>
        </w:rPr>
        <w:fldChar w:fldCharType="end"/>
      </w:r>
      <w:r w:rsidR="00247039">
        <w:rPr>
          <w:lang w:val="nl-NL"/>
        </w:rPr>
        <w:t xml:space="preserve"> </w:t>
      </w:r>
    </w:p>
  </w:footnote>
  <w:footnote w:id="6">
    <w:p w14:paraId="6FE9DAEB" w14:textId="34B68E1D" w:rsidR="00A06581" w:rsidRPr="0024431F" w:rsidRDefault="00A06581">
      <w:pPr>
        <w:pStyle w:val="FootnoteText"/>
        <w:rPr>
          <w:b/>
          <w:lang w:val="nl-NL"/>
        </w:rPr>
      </w:pPr>
      <w:r>
        <w:rPr>
          <w:rStyle w:val="FootnoteReference"/>
        </w:rPr>
        <w:footnoteRef/>
      </w:r>
      <w:r w:rsidRPr="0024431F">
        <w:rPr>
          <w:lang w:val="nl-NL"/>
        </w:rPr>
        <w:t xml:space="preserve"> </w:t>
      </w:r>
      <w:r w:rsidR="00201B6F">
        <w:fldChar w:fldCharType="begin"/>
      </w:r>
      <w:r w:rsidR="00201B6F" w:rsidRPr="00CF4ECE">
        <w:rPr>
          <w:lang w:val="nl-NL"/>
          <w:rPrChange w:id="100" w:author="Harrie van der Werf" w:date="2021-12-02T16:42:00Z">
            <w:rPr/>
          </w:rPrChange>
        </w:rPr>
        <w:instrText xml:space="preserve"> HYPERLINK "https://www.tutorialspoint.com/opencv/opencv_distance_transformation.htm" </w:instrText>
      </w:r>
      <w:r w:rsidR="00201B6F">
        <w:fldChar w:fldCharType="separate"/>
      </w:r>
      <w:r w:rsidRPr="00E30AF3">
        <w:rPr>
          <w:rStyle w:val="Hyperlink"/>
          <w:lang w:val="nl-NL"/>
        </w:rPr>
        <w:t>https://www.tutorialspoint.com/opencv/opencv_distance_transformation.htm</w:t>
      </w:r>
      <w:r w:rsidR="00201B6F">
        <w:rPr>
          <w:rStyle w:val="Hyperlink"/>
          <w:lang w:val="nl-NL"/>
        </w:rPr>
        <w:fldChar w:fldCharType="end"/>
      </w:r>
      <w:r>
        <w:rPr>
          <w:lang w:val="nl-NL"/>
        </w:rPr>
        <w:t xml:space="preserve"> </w:t>
      </w:r>
    </w:p>
  </w:footnote>
  <w:footnote w:id="7">
    <w:p w14:paraId="635B759D" w14:textId="688C0FE5" w:rsidR="00A06581" w:rsidRPr="003C718B" w:rsidRDefault="00A06581">
      <w:pPr>
        <w:pStyle w:val="FootnoteText"/>
        <w:rPr>
          <w:lang w:val="nl-NL"/>
        </w:rPr>
      </w:pPr>
      <w:r>
        <w:rPr>
          <w:rStyle w:val="FootnoteReference"/>
        </w:rPr>
        <w:footnoteRef/>
      </w:r>
      <w:r w:rsidRPr="003C718B">
        <w:rPr>
          <w:lang w:val="nl-NL"/>
        </w:rPr>
        <w:t xml:space="preserve"> </w:t>
      </w:r>
      <w:r w:rsidR="00201B6F">
        <w:fldChar w:fldCharType="begin"/>
      </w:r>
      <w:r w:rsidR="00201B6F" w:rsidRPr="00CF4ECE">
        <w:rPr>
          <w:lang w:val="nl-NL"/>
          <w:rPrChange w:id="101" w:author="Harrie van der Werf" w:date="2021-12-02T16:42:00Z">
            <w:rPr/>
          </w:rPrChange>
        </w:rPr>
        <w:instrText xml:space="preserve"> HYPERLINK "https://opencv24-python-tutorials.readthedocs.io/en/latest/py_tutorials/py_imgproc/py_morphological_ops/py_morphological_ops.html" </w:instrText>
      </w:r>
      <w:r w:rsidR="00201B6F">
        <w:fldChar w:fldCharType="separate"/>
      </w:r>
      <w:r w:rsidRPr="00E30AF3">
        <w:rPr>
          <w:rStyle w:val="Hyperlink"/>
          <w:lang w:val="nl-NL"/>
        </w:rPr>
        <w:t>https://opencv24-python-tutorials.readthedocs.io/en/latest/py_tutorials/py_imgproc/py_morphological_ops/py_morphological_ops.html</w:t>
      </w:r>
      <w:r w:rsidR="00201B6F">
        <w:rPr>
          <w:rStyle w:val="Hyperlink"/>
          <w:lang w:val="nl-NL"/>
        </w:rPr>
        <w:fldChar w:fldCharType="end"/>
      </w:r>
      <w:r>
        <w:rPr>
          <w:lang w:val="nl-NL"/>
        </w:rPr>
        <w:t xml:space="preserve"> </w:t>
      </w:r>
    </w:p>
  </w:footnote>
  <w:footnote w:id="8">
    <w:p w14:paraId="18E68894" w14:textId="01E6C5D1" w:rsidR="00A06581" w:rsidRPr="003C718B" w:rsidRDefault="00A06581">
      <w:pPr>
        <w:pStyle w:val="FootnoteText"/>
        <w:rPr>
          <w:lang w:val="nl-NL"/>
        </w:rPr>
      </w:pPr>
      <w:r>
        <w:rPr>
          <w:rStyle w:val="FootnoteReference"/>
        </w:rPr>
        <w:footnoteRef/>
      </w:r>
      <w:r w:rsidRPr="003C718B">
        <w:rPr>
          <w:lang w:val="nl-NL"/>
        </w:rPr>
        <w:t xml:space="preserve"> </w:t>
      </w:r>
      <w:r w:rsidR="00201B6F">
        <w:fldChar w:fldCharType="begin"/>
      </w:r>
      <w:r w:rsidR="00201B6F" w:rsidRPr="00CF4ECE">
        <w:rPr>
          <w:lang w:val="nl-NL"/>
          <w:rPrChange w:id="102" w:author="Harrie van der Werf" w:date="2021-12-02T16:42:00Z">
            <w:rPr/>
          </w:rPrChange>
        </w:rPr>
        <w:instrText xml:space="preserve"> HYPERLINK "https://opencv24-python-tutorials.readthedocs.io/en/latest/py_tutorials/py_imgproc/py_watershed/py_watershed.html" </w:instrText>
      </w:r>
      <w:r w:rsidR="00201B6F">
        <w:fldChar w:fldCharType="separate"/>
      </w:r>
      <w:r w:rsidRPr="00E30AF3">
        <w:rPr>
          <w:rStyle w:val="Hyperlink"/>
          <w:lang w:val="nl-NL"/>
        </w:rPr>
        <w:t>https://opencv24-python-tutorials.readthedocs.io/en/latest/py_tutorials/py_imgproc/py_watershed/py_watershed.html</w:t>
      </w:r>
      <w:r w:rsidR="00201B6F">
        <w:rPr>
          <w:rStyle w:val="Hyperlink"/>
          <w:lang w:val="nl-NL"/>
        </w:rPr>
        <w:fldChar w:fldCharType="end"/>
      </w:r>
      <w:r>
        <w:rPr>
          <w:lang w:val="nl-NL"/>
        </w:rPr>
        <w:t xml:space="preserve"> </w:t>
      </w:r>
    </w:p>
  </w:footnote>
  <w:footnote w:id="9">
    <w:p w14:paraId="1E78C1B4" w14:textId="1ACBD189" w:rsidR="00A06581" w:rsidRPr="006455A4" w:rsidRDefault="00A06581">
      <w:pPr>
        <w:pStyle w:val="FootnoteText"/>
        <w:rPr>
          <w:lang w:val="nl-NL"/>
        </w:rPr>
      </w:pPr>
      <w:r>
        <w:rPr>
          <w:rStyle w:val="FootnoteReference"/>
        </w:rPr>
        <w:footnoteRef/>
      </w:r>
      <w:r w:rsidRPr="006115A7">
        <w:rPr>
          <w:lang w:val="nl-NL"/>
        </w:rPr>
        <w:t xml:space="preserve"> </w:t>
      </w:r>
      <w:r w:rsidR="00201B6F">
        <w:fldChar w:fldCharType="begin"/>
      </w:r>
      <w:r w:rsidR="00201B6F" w:rsidRPr="00CF4ECE">
        <w:rPr>
          <w:lang w:val="nl-NL"/>
          <w:rPrChange w:id="112" w:author="Harrie van der Werf" w:date="2021-12-02T16:42:00Z">
            <w:rPr/>
          </w:rPrChange>
        </w:rPr>
        <w:instrText xml:space="preserve"> HYPERLINK "https://doc.cgal.org/latest/Polygonal_surface_reconstruction/index.html" </w:instrText>
      </w:r>
      <w:r w:rsidR="00201B6F">
        <w:fldChar w:fldCharType="separate"/>
      </w:r>
      <w:r w:rsidRPr="00E30AF3">
        <w:rPr>
          <w:rStyle w:val="Hyperlink"/>
          <w:lang w:val="nl-NL"/>
        </w:rPr>
        <w:t>https://doc.cgal.org/latest/Polygonal_surface_reconstruction/index.html</w:t>
      </w:r>
      <w:r w:rsidR="00201B6F">
        <w:rPr>
          <w:rStyle w:val="Hyperlink"/>
          <w:lang w:val="nl-NL"/>
        </w:rPr>
        <w:fldChar w:fldCharType="end"/>
      </w:r>
      <w:r>
        <w:rPr>
          <w:lang w:val="nl-NL"/>
        </w:rPr>
        <w:t xml:space="preserve"> </w:t>
      </w:r>
    </w:p>
  </w:footnote>
  <w:footnote w:id="10">
    <w:p w14:paraId="2DB3BAC0" w14:textId="00B551BE" w:rsidR="00A06581" w:rsidRPr="00B61889" w:rsidRDefault="00A06581">
      <w:pPr>
        <w:pStyle w:val="FootnoteText"/>
        <w:rPr>
          <w:lang w:val="nl-NL"/>
        </w:rPr>
      </w:pPr>
      <w:r>
        <w:rPr>
          <w:rStyle w:val="FootnoteReference"/>
        </w:rPr>
        <w:footnoteRef/>
      </w:r>
      <w:r w:rsidRPr="00016A40">
        <w:rPr>
          <w:lang w:val="nl-NL"/>
        </w:rPr>
        <w:t xml:space="preserve"> </w:t>
      </w:r>
      <w:r w:rsidR="00201B6F">
        <w:fldChar w:fldCharType="begin"/>
      </w:r>
      <w:r w:rsidR="00201B6F" w:rsidRPr="00CF4ECE">
        <w:rPr>
          <w:lang w:val="nl-NL"/>
          <w:rPrChange w:id="115" w:author="Harrie van der Werf" w:date="2021-12-02T16:42:00Z">
            <w:rPr/>
          </w:rPrChange>
        </w:rPr>
        <w:instrText xml:space="preserve"> HYPERLINK "https://www.scipopt.org/" </w:instrText>
      </w:r>
      <w:r w:rsidR="00201B6F">
        <w:fldChar w:fldCharType="separate"/>
      </w:r>
      <w:r w:rsidRPr="00016A40">
        <w:rPr>
          <w:rStyle w:val="Hyperlink"/>
          <w:lang w:val="nl-NL"/>
        </w:rPr>
        <w:t>https://www.scipopt.org/</w:t>
      </w:r>
      <w:r w:rsidR="00201B6F">
        <w:rPr>
          <w:rStyle w:val="Hyperlink"/>
          <w:lang w:val="nl-NL"/>
        </w:rPr>
        <w:fldChar w:fldCharType="end"/>
      </w:r>
      <w:r w:rsidRPr="00016A40">
        <w:rPr>
          <w:lang w:val="nl-NL"/>
        </w:rPr>
        <w:t xml:space="preserve"> </w:t>
      </w:r>
    </w:p>
  </w:footnote>
  <w:footnote w:id="11">
    <w:p w14:paraId="09257A7A" w14:textId="282036D5" w:rsidR="00A06581" w:rsidRPr="00B61889" w:rsidRDefault="00A06581">
      <w:pPr>
        <w:pStyle w:val="FootnoteText"/>
        <w:rPr>
          <w:lang w:val="nl-NL"/>
        </w:rPr>
      </w:pPr>
      <w:r>
        <w:rPr>
          <w:rStyle w:val="FootnoteReference"/>
        </w:rPr>
        <w:footnoteRef/>
      </w:r>
      <w:r w:rsidRPr="00B61889">
        <w:rPr>
          <w:lang w:val="nl-NL"/>
        </w:rPr>
        <w:t xml:space="preserve"> </w:t>
      </w:r>
      <w:r w:rsidR="00201B6F">
        <w:fldChar w:fldCharType="begin"/>
      </w:r>
      <w:r w:rsidR="00201B6F" w:rsidRPr="00CF4ECE">
        <w:rPr>
          <w:lang w:val="nl-NL"/>
          <w:rPrChange w:id="116" w:author="Harrie van der Werf" w:date="2021-12-02T16:42:00Z">
            <w:rPr/>
          </w:rPrChange>
        </w:rPr>
        <w:instrText xml:space="preserve"> HYPERLINK "https://www.gnu.org/software/glpk/" </w:instrText>
      </w:r>
      <w:r w:rsidR="00201B6F">
        <w:fldChar w:fldCharType="separate"/>
      </w:r>
      <w:r w:rsidRPr="00E30AF3">
        <w:rPr>
          <w:rStyle w:val="Hyperlink"/>
          <w:lang w:val="nl-NL"/>
        </w:rPr>
        <w:t>https://www.gnu.org/software/glpk/</w:t>
      </w:r>
      <w:r w:rsidR="00201B6F">
        <w:rPr>
          <w:rStyle w:val="Hyperlink"/>
          <w:lang w:val="nl-NL"/>
        </w:rPr>
        <w:fldChar w:fldCharType="end"/>
      </w:r>
      <w:r>
        <w:rPr>
          <w:lang w:val="nl-NL"/>
        </w:rPr>
        <w:t xml:space="preserve"> </w:t>
      </w:r>
    </w:p>
  </w:footnote>
  <w:footnote w:id="12">
    <w:p w14:paraId="2694F918" w14:textId="39D6D2E2" w:rsidR="00A06581" w:rsidRPr="00297E63" w:rsidRDefault="00A06581">
      <w:pPr>
        <w:pStyle w:val="FootnoteText"/>
        <w:rPr>
          <w:lang w:val="nl-NL"/>
        </w:rPr>
      </w:pPr>
      <w:r>
        <w:rPr>
          <w:rStyle w:val="FootnoteReference"/>
        </w:rPr>
        <w:footnoteRef/>
      </w:r>
      <w:r w:rsidRPr="00A64E45">
        <w:rPr>
          <w:lang w:val="nl-NL"/>
        </w:rPr>
        <w:t xml:space="preserve"> </w:t>
      </w:r>
      <w:r w:rsidR="00201B6F">
        <w:fldChar w:fldCharType="begin"/>
      </w:r>
      <w:r w:rsidR="00201B6F" w:rsidRPr="00CF4ECE">
        <w:rPr>
          <w:lang w:val="nl-NL"/>
          <w:rPrChange w:id="123" w:author="Harrie van der Werf" w:date="2021-12-02T16:42:00Z">
            <w:rPr/>
          </w:rPrChange>
        </w:rPr>
        <w:instrText xml:space="preserve"> HYPERLINK "https://pymeshlab.readthedocs.io/en/0.1.8/filter_list.html" </w:instrText>
      </w:r>
      <w:r w:rsidR="00201B6F">
        <w:fldChar w:fldCharType="separate"/>
      </w:r>
      <w:r w:rsidR="00297E63" w:rsidRPr="006C174F">
        <w:rPr>
          <w:rStyle w:val="Hyperlink"/>
          <w:lang w:val="nl-NL"/>
        </w:rPr>
        <w:t>https://pymeshlab.readthedocs.io/en/0.1.8/filter_list.html</w:t>
      </w:r>
      <w:r w:rsidR="00201B6F">
        <w:rPr>
          <w:rStyle w:val="Hyperlink"/>
          <w:lang w:val="nl-NL"/>
        </w:rPr>
        <w:fldChar w:fldCharType="end"/>
      </w:r>
      <w:r w:rsidR="00297E63">
        <w:rPr>
          <w:lang w:val="nl-NL"/>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3D06E" w14:textId="207B815C" w:rsidR="00A06581" w:rsidRDefault="00A06581">
    <w:pPr>
      <w:pStyle w:val="Header"/>
    </w:pPr>
    <w:r>
      <w:rPr>
        <w:noProof/>
        <w:lang w:val="nl-NL" w:eastAsia="nl-NL"/>
      </w:rPr>
      <w:drawing>
        <wp:anchor distT="0" distB="0" distL="114300" distR="114300" simplePos="0" relativeHeight="251658240" behindDoc="1" locked="1" layoutInCell="1" allowOverlap="1" wp14:anchorId="3D1E77CB" wp14:editId="15EC0674">
          <wp:simplePos x="0" y="0"/>
          <wp:positionH relativeFrom="margin">
            <wp:posOffset>5680710</wp:posOffset>
          </wp:positionH>
          <wp:positionV relativeFrom="margin">
            <wp:posOffset>-410845</wp:posOffset>
          </wp:positionV>
          <wp:extent cx="548640" cy="25527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8640" cy="25527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131EE07A"/>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16E49632"/>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587263CA"/>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15B1CC4"/>
    <w:multiLevelType w:val="hybridMultilevel"/>
    <w:tmpl w:val="8154F1E0"/>
    <w:lvl w:ilvl="0" w:tplc="CBB0AAFC">
      <w:start w:val="1"/>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47820D9"/>
    <w:multiLevelType w:val="hybridMultilevel"/>
    <w:tmpl w:val="A02C23E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15:restartNumberingAfterBreak="0">
    <w:nsid w:val="08A549EB"/>
    <w:multiLevelType w:val="hybridMultilevel"/>
    <w:tmpl w:val="F348CDDE"/>
    <w:lvl w:ilvl="0" w:tplc="67C8FA88">
      <w:start w:val="1"/>
      <w:numFmt w:val="bullet"/>
      <w:lvlText w:val="o"/>
      <w:lvlJc w:val="left"/>
      <w:pPr>
        <w:ind w:left="480" w:hanging="240"/>
      </w:pPr>
      <w:rPr>
        <w:rFonts w:ascii="Courier New" w:hAnsi="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1A0694"/>
    <w:multiLevelType w:val="hybridMultilevel"/>
    <w:tmpl w:val="A4446286"/>
    <w:lvl w:ilvl="0" w:tplc="46DA6556">
      <w:start w:val="1"/>
      <w:numFmt w:val="bullet"/>
      <w:lvlText w:val=""/>
      <w:lvlJc w:val="left"/>
      <w:pPr>
        <w:ind w:left="240" w:hanging="24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0374EDC"/>
    <w:multiLevelType w:val="hybridMultilevel"/>
    <w:tmpl w:val="57D29B52"/>
    <w:lvl w:ilvl="0" w:tplc="10090001">
      <w:start w:val="1"/>
      <w:numFmt w:val="bullet"/>
      <w:lvlText w:val=""/>
      <w:lvlJc w:val="left"/>
      <w:pPr>
        <w:ind w:left="240" w:hanging="24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26E4790"/>
    <w:multiLevelType w:val="multilevel"/>
    <w:tmpl w:val="5FA2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A55D33"/>
    <w:multiLevelType w:val="hybridMultilevel"/>
    <w:tmpl w:val="237EE9E6"/>
    <w:lvl w:ilvl="0" w:tplc="CBB0AAFC">
      <w:start w:val="1"/>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7634C93"/>
    <w:multiLevelType w:val="multilevel"/>
    <w:tmpl w:val="7B8E7A2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15:restartNumberingAfterBreak="0">
    <w:nsid w:val="472D3CE7"/>
    <w:multiLevelType w:val="hybridMultilevel"/>
    <w:tmpl w:val="32648698"/>
    <w:lvl w:ilvl="0" w:tplc="46DA6556">
      <w:start w:val="1"/>
      <w:numFmt w:val="bullet"/>
      <w:lvlText w:val=""/>
      <w:lvlJc w:val="left"/>
      <w:pPr>
        <w:ind w:left="240" w:hanging="24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BF705C6"/>
    <w:multiLevelType w:val="multilevel"/>
    <w:tmpl w:val="0DA6E146"/>
    <w:lvl w:ilvl="0">
      <w:start w:val="1"/>
      <w:numFmt w:val="decimal"/>
      <w:pStyle w:val="Heading1"/>
      <w:lvlText w:val="%1"/>
      <w:lvlJc w:val="left"/>
      <w:pPr>
        <w:ind w:left="960" w:hanging="960"/>
      </w:pPr>
      <w:rPr>
        <w:rFonts w:hint="default"/>
      </w:rPr>
    </w:lvl>
    <w:lvl w:ilvl="1">
      <w:start w:val="1"/>
      <w:numFmt w:val="decimal"/>
      <w:pStyle w:val="Heading2"/>
      <w:lvlText w:val="%1.%2"/>
      <w:lvlJc w:val="left"/>
      <w:pPr>
        <w:ind w:left="960" w:hanging="960"/>
      </w:pPr>
      <w:rPr>
        <w:rFonts w:hint="default"/>
      </w:rPr>
    </w:lvl>
    <w:lvl w:ilvl="2">
      <w:start w:val="1"/>
      <w:numFmt w:val="decimal"/>
      <w:pStyle w:val="Heading3"/>
      <w:lvlText w:val="%1.%2.%3"/>
      <w:lvlJc w:val="left"/>
      <w:pPr>
        <w:ind w:left="960" w:hanging="9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960" w:hanging="960"/>
      </w:pPr>
      <w:rPr>
        <w:rFonts w:hint="default"/>
      </w:rPr>
    </w:lvl>
    <w:lvl w:ilvl="4">
      <w:start w:val="1"/>
      <w:numFmt w:val="decimal"/>
      <w:pStyle w:val="Heading5"/>
      <w:suff w:val="space"/>
      <w:lvlText w:val="%1.%2.%3.%4.%5 "/>
      <w:lvlJc w:val="left"/>
      <w:pPr>
        <w:ind w:left="0" w:firstLine="0"/>
      </w:pPr>
      <w:rPr>
        <w:rFonts w:hint="default"/>
      </w:rPr>
    </w:lvl>
    <w:lvl w:ilvl="5">
      <w:start w:val="1"/>
      <w:numFmt w:val="decimal"/>
      <w:pStyle w:val="Heading6"/>
      <w:suff w:val="space"/>
      <w:lvlText w:val="%1.%2.%3.%4.%5.%6 "/>
      <w:lvlJc w:val="left"/>
      <w:pPr>
        <w:ind w:left="0" w:firstLine="0"/>
      </w:pPr>
      <w:rPr>
        <w:rFonts w:hint="default"/>
      </w:rPr>
    </w:lvl>
    <w:lvl w:ilvl="6">
      <w:start w:val="1"/>
      <w:numFmt w:val="decimal"/>
      <w:pStyle w:val="Heading7"/>
      <w:suff w:val="space"/>
      <w:lvlText w:val="%1.%2.%3.%4.%5.%6.%7 "/>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3" w15:restartNumberingAfterBreak="0">
    <w:nsid w:val="6BDE7BA1"/>
    <w:multiLevelType w:val="hybridMultilevel"/>
    <w:tmpl w:val="5CD6E29A"/>
    <w:lvl w:ilvl="0" w:tplc="67C8FA88">
      <w:start w:val="1"/>
      <w:numFmt w:val="bullet"/>
      <w:lvlText w:val="o"/>
      <w:lvlJc w:val="left"/>
      <w:pPr>
        <w:ind w:left="240" w:hanging="240"/>
      </w:pPr>
      <w:rPr>
        <w:rFonts w:ascii="Courier New" w:hAnsi="Courier New" w:hint="default"/>
      </w:rPr>
    </w:lvl>
    <w:lvl w:ilvl="1" w:tplc="10090003" w:tentative="1">
      <w:start w:val="1"/>
      <w:numFmt w:val="bullet"/>
      <w:lvlText w:val="o"/>
      <w:lvlJc w:val="left"/>
      <w:pPr>
        <w:ind w:left="1200" w:hanging="360"/>
      </w:pPr>
      <w:rPr>
        <w:rFonts w:ascii="Courier New" w:hAnsi="Courier New" w:cs="Courier New" w:hint="default"/>
      </w:rPr>
    </w:lvl>
    <w:lvl w:ilvl="2" w:tplc="10090005" w:tentative="1">
      <w:start w:val="1"/>
      <w:numFmt w:val="bullet"/>
      <w:lvlText w:val=""/>
      <w:lvlJc w:val="left"/>
      <w:pPr>
        <w:ind w:left="1920" w:hanging="360"/>
      </w:pPr>
      <w:rPr>
        <w:rFonts w:ascii="Wingdings" w:hAnsi="Wingdings" w:hint="default"/>
      </w:rPr>
    </w:lvl>
    <w:lvl w:ilvl="3" w:tplc="10090001" w:tentative="1">
      <w:start w:val="1"/>
      <w:numFmt w:val="bullet"/>
      <w:lvlText w:val=""/>
      <w:lvlJc w:val="left"/>
      <w:pPr>
        <w:ind w:left="2640" w:hanging="360"/>
      </w:pPr>
      <w:rPr>
        <w:rFonts w:ascii="Symbol" w:hAnsi="Symbol" w:hint="default"/>
      </w:rPr>
    </w:lvl>
    <w:lvl w:ilvl="4" w:tplc="10090003" w:tentative="1">
      <w:start w:val="1"/>
      <w:numFmt w:val="bullet"/>
      <w:lvlText w:val="o"/>
      <w:lvlJc w:val="left"/>
      <w:pPr>
        <w:ind w:left="3360" w:hanging="360"/>
      </w:pPr>
      <w:rPr>
        <w:rFonts w:ascii="Courier New" w:hAnsi="Courier New" w:cs="Courier New" w:hint="default"/>
      </w:rPr>
    </w:lvl>
    <w:lvl w:ilvl="5" w:tplc="10090005" w:tentative="1">
      <w:start w:val="1"/>
      <w:numFmt w:val="bullet"/>
      <w:lvlText w:val=""/>
      <w:lvlJc w:val="left"/>
      <w:pPr>
        <w:ind w:left="4080" w:hanging="360"/>
      </w:pPr>
      <w:rPr>
        <w:rFonts w:ascii="Wingdings" w:hAnsi="Wingdings" w:hint="default"/>
      </w:rPr>
    </w:lvl>
    <w:lvl w:ilvl="6" w:tplc="10090001" w:tentative="1">
      <w:start w:val="1"/>
      <w:numFmt w:val="bullet"/>
      <w:lvlText w:val=""/>
      <w:lvlJc w:val="left"/>
      <w:pPr>
        <w:ind w:left="4800" w:hanging="360"/>
      </w:pPr>
      <w:rPr>
        <w:rFonts w:ascii="Symbol" w:hAnsi="Symbol" w:hint="default"/>
      </w:rPr>
    </w:lvl>
    <w:lvl w:ilvl="7" w:tplc="10090003" w:tentative="1">
      <w:start w:val="1"/>
      <w:numFmt w:val="bullet"/>
      <w:lvlText w:val="o"/>
      <w:lvlJc w:val="left"/>
      <w:pPr>
        <w:ind w:left="5520" w:hanging="360"/>
      </w:pPr>
      <w:rPr>
        <w:rFonts w:ascii="Courier New" w:hAnsi="Courier New" w:cs="Courier New" w:hint="default"/>
      </w:rPr>
    </w:lvl>
    <w:lvl w:ilvl="8" w:tplc="10090005" w:tentative="1">
      <w:start w:val="1"/>
      <w:numFmt w:val="bullet"/>
      <w:lvlText w:val=""/>
      <w:lvlJc w:val="left"/>
      <w:pPr>
        <w:ind w:left="6240" w:hanging="360"/>
      </w:pPr>
      <w:rPr>
        <w:rFonts w:ascii="Wingdings" w:hAnsi="Wingdings" w:hint="default"/>
      </w:rPr>
    </w:lvl>
  </w:abstractNum>
  <w:abstractNum w:abstractNumId="14" w15:restartNumberingAfterBreak="0">
    <w:nsid w:val="6D6E691C"/>
    <w:multiLevelType w:val="hybridMultilevel"/>
    <w:tmpl w:val="58C6268C"/>
    <w:lvl w:ilvl="0" w:tplc="67C8FA88">
      <w:start w:val="1"/>
      <w:numFmt w:val="bullet"/>
      <w:lvlText w:val="o"/>
      <w:lvlJc w:val="left"/>
      <w:pPr>
        <w:ind w:left="480" w:hanging="240"/>
      </w:pPr>
      <w:rPr>
        <w:rFonts w:ascii="Courier New" w:hAnsi="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6FF85DC8"/>
    <w:multiLevelType w:val="multilevel"/>
    <w:tmpl w:val="00F4E360"/>
    <w:lvl w:ilvl="0">
      <w:start w:val="1"/>
      <w:numFmt w:val="upperLetter"/>
      <w:pStyle w:val="Heading9"/>
      <w:lvlText w:val="Appendix %1"/>
      <w:lvlJc w:val="left"/>
      <w:pPr>
        <w:ind w:left="2880" w:hanging="2880"/>
      </w:pPr>
      <w:rPr>
        <w:rFonts w:hint="default"/>
      </w:rPr>
    </w:lvl>
    <w:lvl w:ilvl="1">
      <w:start w:val="1"/>
      <w:numFmt w:val="decimal"/>
      <w:pStyle w:val="AppendixHeading2"/>
      <w:lvlText w:val="%1.%2"/>
      <w:lvlJc w:val="left"/>
      <w:pPr>
        <w:ind w:left="960" w:hanging="960"/>
      </w:pPr>
      <w:rPr>
        <w:rFonts w:hint="default"/>
      </w:rPr>
    </w:lvl>
    <w:lvl w:ilvl="2">
      <w:start w:val="1"/>
      <w:numFmt w:val="decimal"/>
      <w:pStyle w:val="AppendixHeading3"/>
      <w:lvlText w:val="%1.%2.%3"/>
      <w:lvlJc w:val="left"/>
      <w:pPr>
        <w:ind w:left="960" w:hanging="960"/>
      </w:pPr>
      <w:rPr>
        <w:rFonts w:hint="default"/>
      </w:rPr>
    </w:lvl>
    <w:lvl w:ilvl="3">
      <w:start w:val="1"/>
      <w:numFmt w:val="decimal"/>
      <w:pStyle w:val="AppendixHeading4"/>
      <w:lvlText w:val="%1.%2.%3.%4"/>
      <w:lvlJc w:val="left"/>
      <w:pPr>
        <w:ind w:left="960" w:hanging="960"/>
      </w:pPr>
      <w:rPr>
        <w:rFonts w:hint="default"/>
      </w:rPr>
    </w:lvl>
    <w:lvl w:ilvl="4">
      <w:start w:val="1"/>
      <w:numFmt w:val="none"/>
      <w:suff w:val="space"/>
      <w:lvlText w:val=""/>
      <w:lvlJc w:val="left"/>
      <w:pPr>
        <w:ind w:left="0" w:firstLine="0"/>
      </w:pPr>
      <w:rPr>
        <w:rFonts w:hint="default"/>
      </w:rPr>
    </w:lvl>
    <w:lvl w:ilvl="5">
      <w:start w:val="1"/>
      <w:numFmt w:val="none"/>
      <w:suff w:val="space"/>
      <w:lvlText w:val=""/>
      <w:lvlJc w:val="left"/>
      <w:pPr>
        <w:ind w:left="0" w:firstLine="0"/>
      </w:pPr>
      <w:rPr>
        <w:rFonts w:hint="default"/>
      </w:rPr>
    </w:lvl>
    <w:lvl w:ilvl="6">
      <w:start w:val="1"/>
      <w:numFmt w:val="none"/>
      <w:suff w:val="spac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6" w15:restartNumberingAfterBreak="0">
    <w:nsid w:val="75C31B82"/>
    <w:multiLevelType w:val="hybridMultilevel"/>
    <w:tmpl w:val="B052AD40"/>
    <w:lvl w:ilvl="0" w:tplc="10090001">
      <w:start w:val="1"/>
      <w:numFmt w:val="bullet"/>
      <w:lvlText w:val=""/>
      <w:lvlJc w:val="left"/>
      <w:pPr>
        <w:ind w:left="600" w:hanging="360"/>
      </w:pPr>
      <w:rPr>
        <w:rFonts w:ascii="Symbol" w:hAnsi="Symbol" w:hint="default"/>
      </w:rPr>
    </w:lvl>
    <w:lvl w:ilvl="1" w:tplc="10090003">
      <w:start w:val="1"/>
      <w:numFmt w:val="bullet"/>
      <w:lvlText w:val="o"/>
      <w:lvlJc w:val="left"/>
      <w:pPr>
        <w:ind w:left="1320" w:hanging="360"/>
      </w:pPr>
      <w:rPr>
        <w:rFonts w:ascii="Courier New" w:hAnsi="Courier New" w:cs="Courier New" w:hint="default"/>
      </w:rPr>
    </w:lvl>
    <w:lvl w:ilvl="2" w:tplc="10090005">
      <w:start w:val="1"/>
      <w:numFmt w:val="bullet"/>
      <w:lvlText w:val=""/>
      <w:lvlJc w:val="left"/>
      <w:pPr>
        <w:ind w:left="2040" w:hanging="360"/>
      </w:pPr>
      <w:rPr>
        <w:rFonts w:ascii="Wingdings" w:hAnsi="Wingdings" w:hint="default"/>
      </w:rPr>
    </w:lvl>
    <w:lvl w:ilvl="3" w:tplc="10090001" w:tentative="1">
      <w:start w:val="1"/>
      <w:numFmt w:val="bullet"/>
      <w:lvlText w:val=""/>
      <w:lvlJc w:val="left"/>
      <w:pPr>
        <w:ind w:left="2760" w:hanging="360"/>
      </w:pPr>
      <w:rPr>
        <w:rFonts w:ascii="Symbol" w:hAnsi="Symbol" w:hint="default"/>
      </w:rPr>
    </w:lvl>
    <w:lvl w:ilvl="4" w:tplc="10090003" w:tentative="1">
      <w:start w:val="1"/>
      <w:numFmt w:val="bullet"/>
      <w:lvlText w:val="o"/>
      <w:lvlJc w:val="left"/>
      <w:pPr>
        <w:ind w:left="3480" w:hanging="360"/>
      </w:pPr>
      <w:rPr>
        <w:rFonts w:ascii="Courier New" w:hAnsi="Courier New" w:cs="Courier New" w:hint="default"/>
      </w:rPr>
    </w:lvl>
    <w:lvl w:ilvl="5" w:tplc="10090005" w:tentative="1">
      <w:start w:val="1"/>
      <w:numFmt w:val="bullet"/>
      <w:lvlText w:val=""/>
      <w:lvlJc w:val="left"/>
      <w:pPr>
        <w:ind w:left="4200" w:hanging="360"/>
      </w:pPr>
      <w:rPr>
        <w:rFonts w:ascii="Wingdings" w:hAnsi="Wingdings" w:hint="default"/>
      </w:rPr>
    </w:lvl>
    <w:lvl w:ilvl="6" w:tplc="10090001" w:tentative="1">
      <w:start w:val="1"/>
      <w:numFmt w:val="bullet"/>
      <w:lvlText w:val=""/>
      <w:lvlJc w:val="left"/>
      <w:pPr>
        <w:ind w:left="4920" w:hanging="360"/>
      </w:pPr>
      <w:rPr>
        <w:rFonts w:ascii="Symbol" w:hAnsi="Symbol" w:hint="default"/>
      </w:rPr>
    </w:lvl>
    <w:lvl w:ilvl="7" w:tplc="10090003" w:tentative="1">
      <w:start w:val="1"/>
      <w:numFmt w:val="bullet"/>
      <w:lvlText w:val="o"/>
      <w:lvlJc w:val="left"/>
      <w:pPr>
        <w:ind w:left="5640" w:hanging="360"/>
      </w:pPr>
      <w:rPr>
        <w:rFonts w:ascii="Courier New" w:hAnsi="Courier New" w:cs="Courier New" w:hint="default"/>
      </w:rPr>
    </w:lvl>
    <w:lvl w:ilvl="8" w:tplc="10090005" w:tentative="1">
      <w:start w:val="1"/>
      <w:numFmt w:val="bullet"/>
      <w:lvlText w:val=""/>
      <w:lvlJc w:val="left"/>
      <w:pPr>
        <w:ind w:left="6360" w:hanging="360"/>
      </w:pPr>
      <w:rPr>
        <w:rFonts w:ascii="Wingdings" w:hAnsi="Wingdings" w:hint="default"/>
      </w:rPr>
    </w:lvl>
  </w:abstractNum>
  <w:abstractNum w:abstractNumId="17" w15:restartNumberingAfterBreak="0">
    <w:nsid w:val="75EB1678"/>
    <w:multiLevelType w:val="hybridMultilevel"/>
    <w:tmpl w:val="F0A472E8"/>
    <w:lvl w:ilvl="0" w:tplc="67C8FA88">
      <w:start w:val="1"/>
      <w:numFmt w:val="bullet"/>
      <w:lvlText w:val="o"/>
      <w:lvlJc w:val="left"/>
      <w:pPr>
        <w:ind w:left="240" w:hanging="240"/>
      </w:pPr>
      <w:rPr>
        <w:rFonts w:ascii="Courier New" w:hAnsi="Courier New" w:hint="default"/>
      </w:rPr>
    </w:lvl>
    <w:lvl w:ilvl="1" w:tplc="67C8FA88">
      <w:start w:val="1"/>
      <w:numFmt w:val="bullet"/>
      <w:lvlText w:val="o"/>
      <w:lvlJc w:val="left"/>
      <w:pPr>
        <w:ind w:left="480" w:hanging="240"/>
      </w:pPr>
      <w:rPr>
        <w:rFonts w:ascii="Courier New" w:hAnsi="Courier New" w:hint="default"/>
      </w:rPr>
    </w:lvl>
    <w:lvl w:ilvl="2" w:tplc="FCD63E12">
      <w:start w:val="1"/>
      <w:numFmt w:val="bullet"/>
      <w:lvlText w:val=""/>
      <w:lvlJc w:val="left"/>
      <w:pPr>
        <w:ind w:left="720" w:hanging="24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A80629C"/>
    <w:multiLevelType w:val="hybridMultilevel"/>
    <w:tmpl w:val="F53475A6"/>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2"/>
  </w:num>
  <w:num w:numId="2">
    <w:abstractNumId w:val="4"/>
  </w:num>
  <w:num w:numId="3">
    <w:abstractNumId w:val="6"/>
  </w:num>
  <w:num w:numId="4">
    <w:abstractNumId w:val="17"/>
  </w:num>
  <w:num w:numId="5">
    <w:abstractNumId w:val="11"/>
  </w:num>
  <w:num w:numId="6">
    <w:abstractNumId w:val="13"/>
  </w:num>
  <w:num w:numId="7">
    <w:abstractNumId w:val="14"/>
  </w:num>
  <w:num w:numId="8">
    <w:abstractNumId w:val="5"/>
  </w:num>
  <w:num w:numId="9">
    <w:abstractNumId w:val="7"/>
  </w:num>
  <w:num w:numId="10">
    <w:abstractNumId w:val="16"/>
  </w:num>
  <w:num w:numId="11">
    <w:abstractNumId w:val="2"/>
  </w:num>
  <w:num w:numId="12">
    <w:abstractNumId w:val="1"/>
  </w:num>
  <w:num w:numId="13">
    <w:abstractNumId w:val="0"/>
  </w:num>
  <w:num w:numId="14">
    <w:abstractNumId w:val="10"/>
  </w:num>
  <w:num w:numId="15">
    <w:abstractNumId w:val="15"/>
  </w:num>
  <w:num w:numId="16">
    <w:abstractNumId w:val="18"/>
  </w:num>
  <w:num w:numId="17">
    <w:abstractNumId w:val="9"/>
  </w:num>
  <w:num w:numId="18">
    <w:abstractNumId w:val="8"/>
  </w:num>
  <w:num w:numId="1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van Velsen">
    <w15:presenceInfo w15:providerId="AD" w15:userId="S::jan.vanvelsen@denhaag.nl::562045a2-66d9-4846-8b6f-04e76e4c8ee3"/>
  </w15:person>
  <w15:person w15:author="Guido Ypenburg">
    <w15:presenceInfo w15:providerId="AD" w15:userId="S::guido.ypenburg@denhaag.nl::b127c0dd-1406-4d97-89b2-fdcc4e6edf83"/>
  </w15:person>
  <w15:person w15:author="Mark Verschuur">
    <w15:presenceInfo w15:providerId="AD" w15:userId="S::mark.verschuur@denhaag.nl::ebbddf01-3bfe-436c-a3d5-2954ef82183d"/>
  </w15:person>
  <w15:person w15:author="Kotryna Valeckaite">
    <w15:presenceInfo w15:providerId="AD" w15:userId="S::kotryna.valeckaite@denhaag.nl::3bc1b0c7-e0a8-4528-b207-1f5e3089a7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attachedTemplate r:id="rId1"/>
  <w:trackRevisions/>
  <w:defaultTabStop w:val="36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E5B"/>
    <w:rsid w:val="00001929"/>
    <w:rsid w:val="0001076D"/>
    <w:rsid w:val="0001091A"/>
    <w:rsid w:val="00015AB6"/>
    <w:rsid w:val="00016A40"/>
    <w:rsid w:val="00017F25"/>
    <w:rsid w:val="0002086B"/>
    <w:rsid w:val="00021BCC"/>
    <w:rsid w:val="00023242"/>
    <w:rsid w:val="00024EA8"/>
    <w:rsid w:val="00027FDF"/>
    <w:rsid w:val="00031EB6"/>
    <w:rsid w:val="000322B6"/>
    <w:rsid w:val="0003301F"/>
    <w:rsid w:val="000346E3"/>
    <w:rsid w:val="00034E4A"/>
    <w:rsid w:val="00035601"/>
    <w:rsid w:val="000362C7"/>
    <w:rsid w:val="000373C9"/>
    <w:rsid w:val="0004051B"/>
    <w:rsid w:val="0004113F"/>
    <w:rsid w:val="00041759"/>
    <w:rsid w:val="0004262D"/>
    <w:rsid w:val="00042C2E"/>
    <w:rsid w:val="000435D6"/>
    <w:rsid w:val="00043ED0"/>
    <w:rsid w:val="000458AF"/>
    <w:rsid w:val="0005195F"/>
    <w:rsid w:val="000544AD"/>
    <w:rsid w:val="00054D42"/>
    <w:rsid w:val="00055383"/>
    <w:rsid w:val="0005582A"/>
    <w:rsid w:val="00057155"/>
    <w:rsid w:val="00057A6E"/>
    <w:rsid w:val="0006132A"/>
    <w:rsid w:val="00061BF0"/>
    <w:rsid w:val="00062D83"/>
    <w:rsid w:val="000667D6"/>
    <w:rsid w:val="0007099C"/>
    <w:rsid w:val="00070D08"/>
    <w:rsid w:val="00071E35"/>
    <w:rsid w:val="000720EA"/>
    <w:rsid w:val="00075EEB"/>
    <w:rsid w:val="000763AA"/>
    <w:rsid w:val="00077FE8"/>
    <w:rsid w:val="00080C04"/>
    <w:rsid w:val="00082192"/>
    <w:rsid w:val="000826E7"/>
    <w:rsid w:val="000841FD"/>
    <w:rsid w:val="00084348"/>
    <w:rsid w:val="000854C9"/>
    <w:rsid w:val="00085CA5"/>
    <w:rsid w:val="00090CBE"/>
    <w:rsid w:val="00091928"/>
    <w:rsid w:val="00095BBB"/>
    <w:rsid w:val="000960F2"/>
    <w:rsid w:val="0009750B"/>
    <w:rsid w:val="000A1E6A"/>
    <w:rsid w:val="000A4693"/>
    <w:rsid w:val="000A6226"/>
    <w:rsid w:val="000A796B"/>
    <w:rsid w:val="000B0761"/>
    <w:rsid w:val="000B2B56"/>
    <w:rsid w:val="000B35E6"/>
    <w:rsid w:val="000B42B2"/>
    <w:rsid w:val="000B4703"/>
    <w:rsid w:val="000B47D0"/>
    <w:rsid w:val="000B4A72"/>
    <w:rsid w:val="000C0965"/>
    <w:rsid w:val="000C0A12"/>
    <w:rsid w:val="000C12F5"/>
    <w:rsid w:val="000C2FB8"/>
    <w:rsid w:val="000C3C53"/>
    <w:rsid w:val="000C52ED"/>
    <w:rsid w:val="000C79A5"/>
    <w:rsid w:val="000D0F21"/>
    <w:rsid w:val="000D475F"/>
    <w:rsid w:val="000D476C"/>
    <w:rsid w:val="000D575C"/>
    <w:rsid w:val="000D7718"/>
    <w:rsid w:val="000E00A0"/>
    <w:rsid w:val="000E16A6"/>
    <w:rsid w:val="000E23FD"/>
    <w:rsid w:val="000F049D"/>
    <w:rsid w:val="000F12B4"/>
    <w:rsid w:val="000F2ED5"/>
    <w:rsid w:val="000F3E25"/>
    <w:rsid w:val="000F5A85"/>
    <w:rsid w:val="000F7255"/>
    <w:rsid w:val="000F76F6"/>
    <w:rsid w:val="00101CF6"/>
    <w:rsid w:val="0010299F"/>
    <w:rsid w:val="0010532B"/>
    <w:rsid w:val="00110E4B"/>
    <w:rsid w:val="001110AF"/>
    <w:rsid w:val="00111B49"/>
    <w:rsid w:val="0011266E"/>
    <w:rsid w:val="00113CA9"/>
    <w:rsid w:val="001145E3"/>
    <w:rsid w:val="00115819"/>
    <w:rsid w:val="001205CE"/>
    <w:rsid w:val="00120894"/>
    <w:rsid w:val="001220C8"/>
    <w:rsid w:val="00124C83"/>
    <w:rsid w:val="00126F01"/>
    <w:rsid w:val="00130F20"/>
    <w:rsid w:val="00133834"/>
    <w:rsid w:val="001372AA"/>
    <w:rsid w:val="0014336C"/>
    <w:rsid w:val="00144CCB"/>
    <w:rsid w:val="00145844"/>
    <w:rsid w:val="00152785"/>
    <w:rsid w:val="001527BD"/>
    <w:rsid w:val="001531B4"/>
    <w:rsid w:val="00153262"/>
    <w:rsid w:val="00153925"/>
    <w:rsid w:val="001539C6"/>
    <w:rsid w:val="00153BE4"/>
    <w:rsid w:val="00155709"/>
    <w:rsid w:val="00157B4D"/>
    <w:rsid w:val="00162EDE"/>
    <w:rsid w:val="001642A0"/>
    <w:rsid w:val="00167EC5"/>
    <w:rsid w:val="00176271"/>
    <w:rsid w:val="00177BEB"/>
    <w:rsid w:val="00180857"/>
    <w:rsid w:val="00181C9B"/>
    <w:rsid w:val="0018348A"/>
    <w:rsid w:val="0018513B"/>
    <w:rsid w:val="00185290"/>
    <w:rsid w:val="001929D3"/>
    <w:rsid w:val="00192CD6"/>
    <w:rsid w:val="00193220"/>
    <w:rsid w:val="00193C42"/>
    <w:rsid w:val="00195738"/>
    <w:rsid w:val="001A0CFF"/>
    <w:rsid w:val="001A0D40"/>
    <w:rsid w:val="001A1FA4"/>
    <w:rsid w:val="001A2F7D"/>
    <w:rsid w:val="001A34A2"/>
    <w:rsid w:val="001A58AB"/>
    <w:rsid w:val="001A5C1F"/>
    <w:rsid w:val="001A75FB"/>
    <w:rsid w:val="001B0C0C"/>
    <w:rsid w:val="001B167D"/>
    <w:rsid w:val="001B2362"/>
    <w:rsid w:val="001B3874"/>
    <w:rsid w:val="001B58CF"/>
    <w:rsid w:val="001B64DC"/>
    <w:rsid w:val="001C4223"/>
    <w:rsid w:val="001C72B3"/>
    <w:rsid w:val="001D07AC"/>
    <w:rsid w:val="001D4106"/>
    <w:rsid w:val="001D5501"/>
    <w:rsid w:val="001D564F"/>
    <w:rsid w:val="001D5E05"/>
    <w:rsid w:val="001E047B"/>
    <w:rsid w:val="001E15F9"/>
    <w:rsid w:val="001E4479"/>
    <w:rsid w:val="001E54A6"/>
    <w:rsid w:val="001E5917"/>
    <w:rsid w:val="001F0ADE"/>
    <w:rsid w:val="001F2C62"/>
    <w:rsid w:val="001F4809"/>
    <w:rsid w:val="001F68A3"/>
    <w:rsid w:val="001F71D3"/>
    <w:rsid w:val="00201B6F"/>
    <w:rsid w:val="00202377"/>
    <w:rsid w:val="00204451"/>
    <w:rsid w:val="00210561"/>
    <w:rsid w:val="0021165F"/>
    <w:rsid w:val="00211954"/>
    <w:rsid w:val="00214010"/>
    <w:rsid w:val="00214FE5"/>
    <w:rsid w:val="00217D62"/>
    <w:rsid w:val="0022030F"/>
    <w:rsid w:val="0022082A"/>
    <w:rsid w:val="00220D21"/>
    <w:rsid w:val="00221D6C"/>
    <w:rsid w:val="002225F5"/>
    <w:rsid w:val="00222E0D"/>
    <w:rsid w:val="00231009"/>
    <w:rsid w:val="00231543"/>
    <w:rsid w:val="00233E98"/>
    <w:rsid w:val="0023432D"/>
    <w:rsid w:val="0023546F"/>
    <w:rsid w:val="00240724"/>
    <w:rsid w:val="00241199"/>
    <w:rsid w:val="002423F7"/>
    <w:rsid w:val="00242CC9"/>
    <w:rsid w:val="0024431F"/>
    <w:rsid w:val="00244361"/>
    <w:rsid w:val="002444C5"/>
    <w:rsid w:val="00244FEF"/>
    <w:rsid w:val="002467B9"/>
    <w:rsid w:val="00247039"/>
    <w:rsid w:val="00247130"/>
    <w:rsid w:val="00247825"/>
    <w:rsid w:val="00251E93"/>
    <w:rsid w:val="00251ED7"/>
    <w:rsid w:val="002542E6"/>
    <w:rsid w:val="00254852"/>
    <w:rsid w:val="00256EC8"/>
    <w:rsid w:val="002609E1"/>
    <w:rsid w:val="00262777"/>
    <w:rsid w:val="002632D2"/>
    <w:rsid w:val="0026742E"/>
    <w:rsid w:val="00270E02"/>
    <w:rsid w:val="002720F3"/>
    <w:rsid w:val="002759CA"/>
    <w:rsid w:val="00276419"/>
    <w:rsid w:val="00277813"/>
    <w:rsid w:val="00282121"/>
    <w:rsid w:val="002868E0"/>
    <w:rsid w:val="00292A9B"/>
    <w:rsid w:val="0029318F"/>
    <w:rsid w:val="002933A6"/>
    <w:rsid w:val="00293B60"/>
    <w:rsid w:val="00297069"/>
    <w:rsid w:val="00297E63"/>
    <w:rsid w:val="002A54BF"/>
    <w:rsid w:val="002A666D"/>
    <w:rsid w:val="002B1070"/>
    <w:rsid w:val="002B5666"/>
    <w:rsid w:val="002B669F"/>
    <w:rsid w:val="002B6889"/>
    <w:rsid w:val="002B7297"/>
    <w:rsid w:val="002C0EE7"/>
    <w:rsid w:val="002C119E"/>
    <w:rsid w:val="002C277A"/>
    <w:rsid w:val="002C6124"/>
    <w:rsid w:val="002C6C8B"/>
    <w:rsid w:val="002C6FC8"/>
    <w:rsid w:val="002D775F"/>
    <w:rsid w:val="002E0687"/>
    <w:rsid w:val="002E09B5"/>
    <w:rsid w:val="002E498D"/>
    <w:rsid w:val="002E57C1"/>
    <w:rsid w:val="002E74DD"/>
    <w:rsid w:val="002F0BC6"/>
    <w:rsid w:val="002F22B5"/>
    <w:rsid w:val="002F3804"/>
    <w:rsid w:val="002F74A9"/>
    <w:rsid w:val="002F7F53"/>
    <w:rsid w:val="00300962"/>
    <w:rsid w:val="00302014"/>
    <w:rsid w:val="003047D6"/>
    <w:rsid w:val="0030640B"/>
    <w:rsid w:val="00307BD4"/>
    <w:rsid w:val="00311629"/>
    <w:rsid w:val="003127E2"/>
    <w:rsid w:val="0031497A"/>
    <w:rsid w:val="0031590F"/>
    <w:rsid w:val="00316457"/>
    <w:rsid w:val="0032191A"/>
    <w:rsid w:val="0032345C"/>
    <w:rsid w:val="00323471"/>
    <w:rsid w:val="00324F28"/>
    <w:rsid w:val="00326C2A"/>
    <w:rsid w:val="00331EC5"/>
    <w:rsid w:val="00333179"/>
    <w:rsid w:val="003343F8"/>
    <w:rsid w:val="00337C4D"/>
    <w:rsid w:val="003404B3"/>
    <w:rsid w:val="003438AE"/>
    <w:rsid w:val="00344D24"/>
    <w:rsid w:val="003467D5"/>
    <w:rsid w:val="003511EE"/>
    <w:rsid w:val="00351378"/>
    <w:rsid w:val="00351C9A"/>
    <w:rsid w:val="003527A2"/>
    <w:rsid w:val="003529D0"/>
    <w:rsid w:val="003539E4"/>
    <w:rsid w:val="003576B3"/>
    <w:rsid w:val="00357D81"/>
    <w:rsid w:val="00361F64"/>
    <w:rsid w:val="00362454"/>
    <w:rsid w:val="00363137"/>
    <w:rsid w:val="0036313D"/>
    <w:rsid w:val="00367470"/>
    <w:rsid w:val="00372F1A"/>
    <w:rsid w:val="00374905"/>
    <w:rsid w:val="003758FB"/>
    <w:rsid w:val="003768D1"/>
    <w:rsid w:val="00376B8B"/>
    <w:rsid w:val="003816AC"/>
    <w:rsid w:val="003853B3"/>
    <w:rsid w:val="00391479"/>
    <w:rsid w:val="00391689"/>
    <w:rsid w:val="00393247"/>
    <w:rsid w:val="0039625B"/>
    <w:rsid w:val="0039659A"/>
    <w:rsid w:val="00397252"/>
    <w:rsid w:val="00397C26"/>
    <w:rsid w:val="003A0D2A"/>
    <w:rsid w:val="003A2307"/>
    <w:rsid w:val="003A2939"/>
    <w:rsid w:val="003A46BD"/>
    <w:rsid w:val="003A57A2"/>
    <w:rsid w:val="003A6403"/>
    <w:rsid w:val="003A6A76"/>
    <w:rsid w:val="003A6F70"/>
    <w:rsid w:val="003B0517"/>
    <w:rsid w:val="003B0529"/>
    <w:rsid w:val="003B0C67"/>
    <w:rsid w:val="003B1C50"/>
    <w:rsid w:val="003B25EC"/>
    <w:rsid w:val="003B2734"/>
    <w:rsid w:val="003B393D"/>
    <w:rsid w:val="003B3D43"/>
    <w:rsid w:val="003B4602"/>
    <w:rsid w:val="003B469C"/>
    <w:rsid w:val="003B4E8B"/>
    <w:rsid w:val="003B60E0"/>
    <w:rsid w:val="003B6A75"/>
    <w:rsid w:val="003C0264"/>
    <w:rsid w:val="003C3591"/>
    <w:rsid w:val="003C45C7"/>
    <w:rsid w:val="003C5853"/>
    <w:rsid w:val="003C5C15"/>
    <w:rsid w:val="003C5FD9"/>
    <w:rsid w:val="003C6B25"/>
    <w:rsid w:val="003C718B"/>
    <w:rsid w:val="003C7288"/>
    <w:rsid w:val="003D1386"/>
    <w:rsid w:val="003D1767"/>
    <w:rsid w:val="003D3562"/>
    <w:rsid w:val="003D4271"/>
    <w:rsid w:val="003D5798"/>
    <w:rsid w:val="003D5883"/>
    <w:rsid w:val="003D6795"/>
    <w:rsid w:val="003D76FC"/>
    <w:rsid w:val="003D7961"/>
    <w:rsid w:val="003E27EE"/>
    <w:rsid w:val="003E5BCE"/>
    <w:rsid w:val="003E7EE6"/>
    <w:rsid w:val="003F0629"/>
    <w:rsid w:val="003F0BAC"/>
    <w:rsid w:val="003F0F7D"/>
    <w:rsid w:val="003F2365"/>
    <w:rsid w:val="003F2F90"/>
    <w:rsid w:val="003F2FE4"/>
    <w:rsid w:val="003F354D"/>
    <w:rsid w:val="003F4C08"/>
    <w:rsid w:val="003F6E33"/>
    <w:rsid w:val="004011CF"/>
    <w:rsid w:val="004023FC"/>
    <w:rsid w:val="004032AD"/>
    <w:rsid w:val="00405AFF"/>
    <w:rsid w:val="00407E56"/>
    <w:rsid w:val="00410C43"/>
    <w:rsid w:val="00410D9E"/>
    <w:rsid w:val="0041237F"/>
    <w:rsid w:val="00413EE3"/>
    <w:rsid w:val="004153B3"/>
    <w:rsid w:val="004158B2"/>
    <w:rsid w:val="00415B3A"/>
    <w:rsid w:val="004169CB"/>
    <w:rsid w:val="00420894"/>
    <w:rsid w:val="00420D57"/>
    <w:rsid w:val="004224B4"/>
    <w:rsid w:val="00422615"/>
    <w:rsid w:val="00423964"/>
    <w:rsid w:val="00423998"/>
    <w:rsid w:val="00424448"/>
    <w:rsid w:val="00424A8A"/>
    <w:rsid w:val="00424EBE"/>
    <w:rsid w:val="00424F6F"/>
    <w:rsid w:val="00427DA0"/>
    <w:rsid w:val="004307F9"/>
    <w:rsid w:val="0043434D"/>
    <w:rsid w:val="00435D95"/>
    <w:rsid w:val="0043703B"/>
    <w:rsid w:val="004437B1"/>
    <w:rsid w:val="004449FA"/>
    <w:rsid w:val="00445361"/>
    <w:rsid w:val="00445BDD"/>
    <w:rsid w:val="00445CC3"/>
    <w:rsid w:val="004478CC"/>
    <w:rsid w:val="00450F50"/>
    <w:rsid w:val="004540F9"/>
    <w:rsid w:val="0045557A"/>
    <w:rsid w:val="004565E5"/>
    <w:rsid w:val="00457B2B"/>
    <w:rsid w:val="00460259"/>
    <w:rsid w:val="00462221"/>
    <w:rsid w:val="00464A14"/>
    <w:rsid w:val="004650FB"/>
    <w:rsid w:val="004660BB"/>
    <w:rsid w:val="00466BAA"/>
    <w:rsid w:val="00467B8A"/>
    <w:rsid w:val="0047047B"/>
    <w:rsid w:val="0047193C"/>
    <w:rsid w:val="004725A0"/>
    <w:rsid w:val="0047519A"/>
    <w:rsid w:val="004753F4"/>
    <w:rsid w:val="004755EB"/>
    <w:rsid w:val="0048171A"/>
    <w:rsid w:val="00485256"/>
    <w:rsid w:val="00485753"/>
    <w:rsid w:val="004874D4"/>
    <w:rsid w:val="00490D2C"/>
    <w:rsid w:val="004923AC"/>
    <w:rsid w:val="00492F83"/>
    <w:rsid w:val="00493501"/>
    <w:rsid w:val="00494C0E"/>
    <w:rsid w:val="004951E5"/>
    <w:rsid w:val="00496199"/>
    <w:rsid w:val="0049706E"/>
    <w:rsid w:val="004973D3"/>
    <w:rsid w:val="004A02D1"/>
    <w:rsid w:val="004A1071"/>
    <w:rsid w:val="004A2415"/>
    <w:rsid w:val="004A3B78"/>
    <w:rsid w:val="004A41D8"/>
    <w:rsid w:val="004A478C"/>
    <w:rsid w:val="004A48A7"/>
    <w:rsid w:val="004A4E1F"/>
    <w:rsid w:val="004A5957"/>
    <w:rsid w:val="004A5C40"/>
    <w:rsid w:val="004B05F2"/>
    <w:rsid w:val="004B164E"/>
    <w:rsid w:val="004B4E6B"/>
    <w:rsid w:val="004B5A6F"/>
    <w:rsid w:val="004C0A75"/>
    <w:rsid w:val="004C16D6"/>
    <w:rsid w:val="004C3FDF"/>
    <w:rsid w:val="004C4793"/>
    <w:rsid w:val="004C6287"/>
    <w:rsid w:val="004D13B0"/>
    <w:rsid w:val="004D19A9"/>
    <w:rsid w:val="004D4765"/>
    <w:rsid w:val="004D5280"/>
    <w:rsid w:val="004E1F19"/>
    <w:rsid w:val="004E3D27"/>
    <w:rsid w:val="004F2AE3"/>
    <w:rsid w:val="004F4C25"/>
    <w:rsid w:val="004F58A8"/>
    <w:rsid w:val="004F6896"/>
    <w:rsid w:val="004F73D9"/>
    <w:rsid w:val="00500644"/>
    <w:rsid w:val="00500DE2"/>
    <w:rsid w:val="005032E5"/>
    <w:rsid w:val="005059BC"/>
    <w:rsid w:val="00506FEF"/>
    <w:rsid w:val="00516146"/>
    <w:rsid w:val="005203BF"/>
    <w:rsid w:val="0052045A"/>
    <w:rsid w:val="005209CF"/>
    <w:rsid w:val="00522AF7"/>
    <w:rsid w:val="00522F2B"/>
    <w:rsid w:val="00523140"/>
    <w:rsid w:val="00523F1C"/>
    <w:rsid w:val="00523FDD"/>
    <w:rsid w:val="005265AE"/>
    <w:rsid w:val="00526BEE"/>
    <w:rsid w:val="005270D7"/>
    <w:rsid w:val="0053121D"/>
    <w:rsid w:val="005329D3"/>
    <w:rsid w:val="0053472A"/>
    <w:rsid w:val="00535232"/>
    <w:rsid w:val="0053567D"/>
    <w:rsid w:val="0053648E"/>
    <w:rsid w:val="00536F35"/>
    <w:rsid w:val="00537876"/>
    <w:rsid w:val="00541CD4"/>
    <w:rsid w:val="005429EE"/>
    <w:rsid w:val="005431D8"/>
    <w:rsid w:val="00545137"/>
    <w:rsid w:val="00545736"/>
    <w:rsid w:val="005460FC"/>
    <w:rsid w:val="00547BBE"/>
    <w:rsid w:val="00552C88"/>
    <w:rsid w:val="005536E3"/>
    <w:rsid w:val="0055555B"/>
    <w:rsid w:val="00556E85"/>
    <w:rsid w:val="0055709D"/>
    <w:rsid w:val="00557203"/>
    <w:rsid w:val="005577A9"/>
    <w:rsid w:val="00557BD2"/>
    <w:rsid w:val="00557C80"/>
    <w:rsid w:val="00560D0B"/>
    <w:rsid w:val="00561E6D"/>
    <w:rsid w:val="00562FCC"/>
    <w:rsid w:val="0056547E"/>
    <w:rsid w:val="00567A68"/>
    <w:rsid w:val="00570440"/>
    <w:rsid w:val="0057176E"/>
    <w:rsid w:val="005720A9"/>
    <w:rsid w:val="00572434"/>
    <w:rsid w:val="00574A2D"/>
    <w:rsid w:val="00580933"/>
    <w:rsid w:val="00580BF2"/>
    <w:rsid w:val="00583BBB"/>
    <w:rsid w:val="005922D6"/>
    <w:rsid w:val="005925A7"/>
    <w:rsid w:val="005945C1"/>
    <w:rsid w:val="00595345"/>
    <w:rsid w:val="005958F5"/>
    <w:rsid w:val="005A0E08"/>
    <w:rsid w:val="005A1F2C"/>
    <w:rsid w:val="005A3F08"/>
    <w:rsid w:val="005A4588"/>
    <w:rsid w:val="005A4694"/>
    <w:rsid w:val="005A485B"/>
    <w:rsid w:val="005A5797"/>
    <w:rsid w:val="005A61EB"/>
    <w:rsid w:val="005A7BE0"/>
    <w:rsid w:val="005B1011"/>
    <w:rsid w:val="005B1F2D"/>
    <w:rsid w:val="005B2CE6"/>
    <w:rsid w:val="005B3927"/>
    <w:rsid w:val="005B3A40"/>
    <w:rsid w:val="005B5A5F"/>
    <w:rsid w:val="005B78E4"/>
    <w:rsid w:val="005C1774"/>
    <w:rsid w:val="005C2BFC"/>
    <w:rsid w:val="005C698E"/>
    <w:rsid w:val="005D2475"/>
    <w:rsid w:val="005D3E97"/>
    <w:rsid w:val="005D4111"/>
    <w:rsid w:val="005D4ECD"/>
    <w:rsid w:val="005D612A"/>
    <w:rsid w:val="005D63D7"/>
    <w:rsid w:val="005E4925"/>
    <w:rsid w:val="005E7F50"/>
    <w:rsid w:val="005F09BD"/>
    <w:rsid w:val="005F48B3"/>
    <w:rsid w:val="005F651F"/>
    <w:rsid w:val="005F7C00"/>
    <w:rsid w:val="006004EF"/>
    <w:rsid w:val="00600D4F"/>
    <w:rsid w:val="00600D72"/>
    <w:rsid w:val="00601EAA"/>
    <w:rsid w:val="00604EE4"/>
    <w:rsid w:val="00605C39"/>
    <w:rsid w:val="00606C1E"/>
    <w:rsid w:val="006108C9"/>
    <w:rsid w:val="00610C2E"/>
    <w:rsid w:val="006114E1"/>
    <w:rsid w:val="006115A7"/>
    <w:rsid w:val="00617435"/>
    <w:rsid w:val="00617B1A"/>
    <w:rsid w:val="00617C01"/>
    <w:rsid w:val="00620115"/>
    <w:rsid w:val="00620863"/>
    <w:rsid w:val="00621431"/>
    <w:rsid w:val="0062219D"/>
    <w:rsid w:val="0062312C"/>
    <w:rsid w:val="00625B5E"/>
    <w:rsid w:val="006321BB"/>
    <w:rsid w:val="00632D54"/>
    <w:rsid w:val="00633842"/>
    <w:rsid w:val="00633A2E"/>
    <w:rsid w:val="00636806"/>
    <w:rsid w:val="00637309"/>
    <w:rsid w:val="00637BDB"/>
    <w:rsid w:val="006455A4"/>
    <w:rsid w:val="00645DA4"/>
    <w:rsid w:val="00652EF0"/>
    <w:rsid w:val="00653A76"/>
    <w:rsid w:val="00653BA0"/>
    <w:rsid w:val="00653C61"/>
    <w:rsid w:val="00654B2F"/>
    <w:rsid w:val="00656235"/>
    <w:rsid w:val="006607CB"/>
    <w:rsid w:val="00660BF5"/>
    <w:rsid w:val="006612E5"/>
    <w:rsid w:val="00665C73"/>
    <w:rsid w:val="0066693A"/>
    <w:rsid w:val="00666EF2"/>
    <w:rsid w:val="0066757E"/>
    <w:rsid w:val="0066772A"/>
    <w:rsid w:val="00667FAF"/>
    <w:rsid w:val="00670113"/>
    <w:rsid w:val="00671976"/>
    <w:rsid w:val="00674045"/>
    <w:rsid w:val="0067618C"/>
    <w:rsid w:val="00677469"/>
    <w:rsid w:val="006804D5"/>
    <w:rsid w:val="006809D6"/>
    <w:rsid w:val="0068107E"/>
    <w:rsid w:val="00682916"/>
    <w:rsid w:val="0068333A"/>
    <w:rsid w:val="00683836"/>
    <w:rsid w:val="00684DFC"/>
    <w:rsid w:val="00685192"/>
    <w:rsid w:val="0068628A"/>
    <w:rsid w:val="00692821"/>
    <w:rsid w:val="00694F48"/>
    <w:rsid w:val="0069560E"/>
    <w:rsid w:val="0069604C"/>
    <w:rsid w:val="006A199D"/>
    <w:rsid w:val="006A1B7C"/>
    <w:rsid w:val="006A1D7B"/>
    <w:rsid w:val="006A3463"/>
    <w:rsid w:val="006A497A"/>
    <w:rsid w:val="006A49AB"/>
    <w:rsid w:val="006A596C"/>
    <w:rsid w:val="006A5A50"/>
    <w:rsid w:val="006A6636"/>
    <w:rsid w:val="006A6BD0"/>
    <w:rsid w:val="006A7883"/>
    <w:rsid w:val="006B4B56"/>
    <w:rsid w:val="006B648D"/>
    <w:rsid w:val="006B6889"/>
    <w:rsid w:val="006D374A"/>
    <w:rsid w:val="006D3E5B"/>
    <w:rsid w:val="006D4C40"/>
    <w:rsid w:val="006D635B"/>
    <w:rsid w:val="006D66E0"/>
    <w:rsid w:val="006D719A"/>
    <w:rsid w:val="006D7515"/>
    <w:rsid w:val="006E64FA"/>
    <w:rsid w:val="006F2D1A"/>
    <w:rsid w:val="006F47C8"/>
    <w:rsid w:val="006F4C28"/>
    <w:rsid w:val="006F73B4"/>
    <w:rsid w:val="00701B00"/>
    <w:rsid w:val="00702ED6"/>
    <w:rsid w:val="0070489D"/>
    <w:rsid w:val="00704910"/>
    <w:rsid w:val="0070701A"/>
    <w:rsid w:val="007101AB"/>
    <w:rsid w:val="00710FA8"/>
    <w:rsid w:val="00711970"/>
    <w:rsid w:val="00713328"/>
    <w:rsid w:val="00714950"/>
    <w:rsid w:val="00716024"/>
    <w:rsid w:val="0072385A"/>
    <w:rsid w:val="00723C9D"/>
    <w:rsid w:val="0072513B"/>
    <w:rsid w:val="0072632E"/>
    <w:rsid w:val="0073190B"/>
    <w:rsid w:val="00734338"/>
    <w:rsid w:val="0073443F"/>
    <w:rsid w:val="007350F6"/>
    <w:rsid w:val="00736EB2"/>
    <w:rsid w:val="0073774F"/>
    <w:rsid w:val="00737DF5"/>
    <w:rsid w:val="00742D0C"/>
    <w:rsid w:val="007433AE"/>
    <w:rsid w:val="007448EE"/>
    <w:rsid w:val="00746B80"/>
    <w:rsid w:val="00753DED"/>
    <w:rsid w:val="007543AF"/>
    <w:rsid w:val="0075460C"/>
    <w:rsid w:val="0075488A"/>
    <w:rsid w:val="00754E0D"/>
    <w:rsid w:val="00760174"/>
    <w:rsid w:val="00761529"/>
    <w:rsid w:val="00761862"/>
    <w:rsid w:val="007627A4"/>
    <w:rsid w:val="00763311"/>
    <w:rsid w:val="00763654"/>
    <w:rsid w:val="00765D6B"/>
    <w:rsid w:val="00766360"/>
    <w:rsid w:val="00766D31"/>
    <w:rsid w:val="00770BA4"/>
    <w:rsid w:val="00771319"/>
    <w:rsid w:val="0077146B"/>
    <w:rsid w:val="0077540A"/>
    <w:rsid w:val="00776D8F"/>
    <w:rsid w:val="00781334"/>
    <w:rsid w:val="0078259B"/>
    <w:rsid w:val="00782FE9"/>
    <w:rsid w:val="00783BF0"/>
    <w:rsid w:val="00785597"/>
    <w:rsid w:val="00787C72"/>
    <w:rsid w:val="00787CAB"/>
    <w:rsid w:val="00790373"/>
    <w:rsid w:val="007911DC"/>
    <w:rsid w:val="00792D6B"/>
    <w:rsid w:val="00793965"/>
    <w:rsid w:val="00794D6D"/>
    <w:rsid w:val="00794E06"/>
    <w:rsid w:val="00795259"/>
    <w:rsid w:val="007965B6"/>
    <w:rsid w:val="007A2128"/>
    <w:rsid w:val="007A300F"/>
    <w:rsid w:val="007A37E7"/>
    <w:rsid w:val="007A3A6E"/>
    <w:rsid w:val="007A4A63"/>
    <w:rsid w:val="007B112F"/>
    <w:rsid w:val="007B1A4E"/>
    <w:rsid w:val="007B33FC"/>
    <w:rsid w:val="007B4160"/>
    <w:rsid w:val="007B4530"/>
    <w:rsid w:val="007B4D14"/>
    <w:rsid w:val="007B5AC5"/>
    <w:rsid w:val="007C2056"/>
    <w:rsid w:val="007C2980"/>
    <w:rsid w:val="007C29EA"/>
    <w:rsid w:val="007C340F"/>
    <w:rsid w:val="007C5E9E"/>
    <w:rsid w:val="007D0B0D"/>
    <w:rsid w:val="007D1F74"/>
    <w:rsid w:val="007D7224"/>
    <w:rsid w:val="007D7241"/>
    <w:rsid w:val="007E0960"/>
    <w:rsid w:val="007E173C"/>
    <w:rsid w:val="007E2323"/>
    <w:rsid w:val="007E3BA9"/>
    <w:rsid w:val="007E45D2"/>
    <w:rsid w:val="007E516C"/>
    <w:rsid w:val="007F1E7B"/>
    <w:rsid w:val="007F2764"/>
    <w:rsid w:val="007F43B9"/>
    <w:rsid w:val="007F5FB9"/>
    <w:rsid w:val="007F6F8D"/>
    <w:rsid w:val="007F7056"/>
    <w:rsid w:val="00801D6F"/>
    <w:rsid w:val="0080365E"/>
    <w:rsid w:val="0080592B"/>
    <w:rsid w:val="008059B8"/>
    <w:rsid w:val="00805BD5"/>
    <w:rsid w:val="00806E2E"/>
    <w:rsid w:val="008102A0"/>
    <w:rsid w:val="0081044E"/>
    <w:rsid w:val="00815F34"/>
    <w:rsid w:val="00817E0B"/>
    <w:rsid w:val="00825C40"/>
    <w:rsid w:val="00826A5F"/>
    <w:rsid w:val="008326EC"/>
    <w:rsid w:val="00835B0F"/>
    <w:rsid w:val="008379ED"/>
    <w:rsid w:val="00841F9D"/>
    <w:rsid w:val="0084315D"/>
    <w:rsid w:val="00843326"/>
    <w:rsid w:val="008433C4"/>
    <w:rsid w:val="008439B8"/>
    <w:rsid w:val="0084507A"/>
    <w:rsid w:val="008451A8"/>
    <w:rsid w:val="0084706C"/>
    <w:rsid w:val="00847822"/>
    <w:rsid w:val="00850ACC"/>
    <w:rsid w:val="0085466B"/>
    <w:rsid w:val="0086206F"/>
    <w:rsid w:val="0086316C"/>
    <w:rsid w:val="008649DF"/>
    <w:rsid w:val="008676D6"/>
    <w:rsid w:val="00867BE4"/>
    <w:rsid w:val="00867CC5"/>
    <w:rsid w:val="008719F9"/>
    <w:rsid w:val="00871C06"/>
    <w:rsid w:val="00872B1E"/>
    <w:rsid w:val="008764B5"/>
    <w:rsid w:val="008779BD"/>
    <w:rsid w:val="00881C24"/>
    <w:rsid w:val="00886776"/>
    <w:rsid w:val="00887908"/>
    <w:rsid w:val="00887F65"/>
    <w:rsid w:val="00890CC1"/>
    <w:rsid w:val="00890CD8"/>
    <w:rsid w:val="0089597B"/>
    <w:rsid w:val="0089721E"/>
    <w:rsid w:val="00897905"/>
    <w:rsid w:val="008A05D3"/>
    <w:rsid w:val="008A1B7B"/>
    <w:rsid w:val="008A1F34"/>
    <w:rsid w:val="008A2AF9"/>
    <w:rsid w:val="008A38D6"/>
    <w:rsid w:val="008A3B7F"/>
    <w:rsid w:val="008A3FFF"/>
    <w:rsid w:val="008A4A6C"/>
    <w:rsid w:val="008A5656"/>
    <w:rsid w:val="008B015F"/>
    <w:rsid w:val="008B1011"/>
    <w:rsid w:val="008B1B4E"/>
    <w:rsid w:val="008B2F95"/>
    <w:rsid w:val="008B40BF"/>
    <w:rsid w:val="008B4B87"/>
    <w:rsid w:val="008B5201"/>
    <w:rsid w:val="008C0088"/>
    <w:rsid w:val="008C3C5D"/>
    <w:rsid w:val="008C486B"/>
    <w:rsid w:val="008C4A7A"/>
    <w:rsid w:val="008C61BF"/>
    <w:rsid w:val="008C6512"/>
    <w:rsid w:val="008D0E31"/>
    <w:rsid w:val="008D18E3"/>
    <w:rsid w:val="008D3560"/>
    <w:rsid w:val="008D3A10"/>
    <w:rsid w:val="008D6A14"/>
    <w:rsid w:val="008D7937"/>
    <w:rsid w:val="008E3341"/>
    <w:rsid w:val="008E3C48"/>
    <w:rsid w:val="008E5E98"/>
    <w:rsid w:val="008F2D4F"/>
    <w:rsid w:val="008F528F"/>
    <w:rsid w:val="008F6E62"/>
    <w:rsid w:val="008F756A"/>
    <w:rsid w:val="008F75E1"/>
    <w:rsid w:val="0090431A"/>
    <w:rsid w:val="00904E11"/>
    <w:rsid w:val="009051D4"/>
    <w:rsid w:val="00906E4B"/>
    <w:rsid w:val="00910028"/>
    <w:rsid w:val="00911316"/>
    <w:rsid w:val="0091245A"/>
    <w:rsid w:val="009127C2"/>
    <w:rsid w:val="00921D9B"/>
    <w:rsid w:val="0092247F"/>
    <w:rsid w:val="00923170"/>
    <w:rsid w:val="00924DE6"/>
    <w:rsid w:val="0093064A"/>
    <w:rsid w:val="009310FF"/>
    <w:rsid w:val="0093414E"/>
    <w:rsid w:val="009374C8"/>
    <w:rsid w:val="0094023F"/>
    <w:rsid w:val="0094040E"/>
    <w:rsid w:val="009411E3"/>
    <w:rsid w:val="009423ED"/>
    <w:rsid w:val="00944F3F"/>
    <w:rsid w:val="00946A85"/>
    <w:rsid w:val="00946F36"/>
    <w:rsid w:val="00952FC1"/>
    <w:rsid w:val="00953022"/>
    <w:rsid w:val="00953F3C"/>
    <w:rsid w:val="0095475A"/>
    <w:rsid w:val="009559A2"/>
    <w:rsid w:val="00957575"/>
    <w:rsid w:val="009607C9"/>
    <w:rsid w:val="00961984"/>
    <w:rsid w:val="00962B43"/>
    <w:rsid w:val="00963072"/>
    <w:rsid w:val="00963122"/>
    <w:rsid w:val="00966A00"/>
    <w:rsid w:val="00966A5F"/>
    <w:rsid w:val="0097098A"/>
    <w:rsid w:val="0097152B"/>
    <w:rsid w:val="009719B4"/>
    <w:rsid w:val="00976C0B"/>
    <w:rsid w:val="0097796A"/>
    <w:rsid w:val="00977E91"/>
    <w:rsid w:val="00980FF4"/>
    <w:rsid w:val="00981C70"/>
    <w:rsid w:val="009837BE"/>
    <w:rsid w:val="009844B1"/>
    <w:rsid w:val="00987AAB"/>
    <w:rsid w:val="00987BD1"/>
    <w:rsid w:val="00990F3A"/>
    <w:rsid w:val="00992046"/>
    <w:rsid w:val="00993212"/>
    <w:rsid w:val="0099351E"/>
    <w:rsid w:val="00993966"/>
    <w:rsid w:val="00993D93"/>
    <w:rsid w:val="00997424"/>
    <w:rsid w:val="009A026F"/>
    <w:rsid w:val="009A24B3"/>
    <w:rsid w:val="009A28C7"/>
    <w:rsid w:val="009A3702"/>
    <w:rsid w:val="009A48B3"/>
    <w:rsid w:val="009A4D96"/>
    <w:rsid w:val="009A7C91"/>
    <w:rsid w:val="009A7CE2"/>
    <w:rsid w:val="009B13D5"/>
    <w:rsid w:val="009B152D"/>
    <w:rsid w:val="009B2AE9"/>
    <w:rsid w:val="009B3522"/>
    <w:rsid w:val="009B3768"/>
    <w:rsid w:val="009B6818"/>
    <w:rsid w:val="009C14E1"/>
    <w:rsid w:val="009C398C"/>
    <w:rsid w:val="009C4DFA"/>
    <w:rsid w:val="009C7204"/>
    <w:rsid w:val="009C787E"/>
    <w:rsid w:val="009C7E01"/>
    <w:rsid w:val="009D07A0"/>
    <w:rsid w:val="009D1862"/>
    <w:rsid w:val="009D21C6"/>
    <w:rsid w:val="009D2BE6"/>
    <w:rsid w:val="009D4613"/>
    <w:rsid w:val="009D5579"/>
    <w:rsid w:val="009E2402"/>
    <w:rsid w:val="009E4343"/>
    <w:rsid w:val="009F0B8F"/>
    <w:rsid w:val="009F0D6A"/>
    <w:rsid w:val="009F2631"/>
    <w:rsid w:val="009F277B"/>
    <w:rsid w:val="009F2D33"/>
    <w:rsid w:val="009F3AF7"/>
    <w:rsid w:val="009F6EDD"/>
    <w:rsid w:val="00A00DF4"/>
    <w:rsid w:val="00A01465"/>
    <w:rsid w:val="00A04444"/>
    <w:rsid w:val="00A058B3"/>
    <w:rsid w:val="00A06581"/>
    <w:rsid w:val="00A06CEB"/>
    <w:rsid w:val="00A12851"/>
    <w:rsid w:val="00A12AA8"/>
    <w:rsid w:val="00A12E18"/>
    <w:rsid w:val="00A13659"/>
    <w:rsid w:val="00A15181"/>
    <w:rsid w:val="00A160F0"/>
    <w:rsid w:val="00A16FB2"/>
    <w:rsid w:val="00A2041B"/>
    <w:rsid w:val="00A20C3A"/>
    <w:rsid w:val="00A2182D"/>
    <w:rsid w:val="00A22806"/>
    <w:rsid w:val="00A230BF"/>
    <w:rsid w:val="00A26862"/>
    <w:rsid w:val="00A271D3"/>
    <w:rsid w:val="00A30C49"/>
    <w:rsid w:val="00A3165E"/>
    <w:rsid w:val="00A348CE"/>
    <w:rsid w:val="00A35B91"/>
    <w:rsid w:val="00A35D97"/>
    <w:rsid w:val="00A373BA"/>
    <w:rsid w:val="00A40ADD"/>
    <w:rsid w:val="00A441E9"/>
    <w:rsid w:val="00A45341"/>
    <w:rsid w:val="00A4585D"/>
    <w:rsid w:val="00A468FF"/>
    <w:rsid w:val="00A47CAE"/>
    <w:rsid w:val="00A50034"/>
    <w:rsid w:val="00A50A69"/>
    <w:rsid w:val="00A51948"/>
    <w:rsid w:val="00A52578"/>
    <w:rsid w:val="00A5276D"/>
    <w:rsid w:val="00A53AAD"/>
    <w:rsid w:val="00A544A9"/>
    <w:rsid w:val="00A54BBF"/>
    <w:rsid w:val="00A56A1F"/>
    <w:rsid w:val="00A578D5"/>
    <w:rsid w:val="00A61191"/>
    <w:rsid w:val="00A613EB"/>
    <w:rsid w:val="00A64E45"/>
    <w:rsid w:val="00A656EF"/>
    <w:rsid w:val="00A67588"/>
    <w:rsid w:val="00A70979"/>
    <w:rsid w:val="00A70BBC"/>
    <w:rsid w:val="00A7112A"/>
    <w:rsid w:val="00A7199F"/>
    <w:rsid w:val="00A74D6A"/>
    <w:rsid w:val="00A7616F"/>
    <w:rsid w:val="00A76B85"/>
    <w:rsid w:val="00A777BE"/>
    <w:rsid w:val="00A804E8"/>
    <w:rsid w:val="00A81E4B"/>
    <w:rsid w:val="00A82160"/>
    <w:rsid w:val="00A908D7"/>
    <w:rsid w:val="00A910D8"/>
    <w:rsid w:val="00A91152"/>
    <w:rsid w:val="00A9294B"/>
    <w:rsid w:val="00A92A4E"/>
    <w:rsid w:val="00A93037"/>
    <w:rsid w:val="00A9439F"/>
    <w:rsid w:val="00A951AB"/>
    <w:rsid w:val="00A95CA3"/>
    <w:rsid w:val="00A95F85"/>
    <w:rsid w:val="00A96061"/>
    <w:rsid w:val="00AA0898"/>
    <w:rsid w:val="00AA10FB"/>
    <w:rsid w:val="00AA393E"/>
    <w:rsid w:val="00AA5339"/>
    <w:rsid w:val="00AB24C9"/>
    <w:rsid w:val="00AB25D6"/>
    <w:rsid w:val="00AB3CDF"/>
    <w:rsid w:val="00AB70F0"/>
    <w:rsid w:val="00AC2895"/>
    <w:rsid w:val="00AC2910"/>
    <w:rsid w:val="00AC3808"/>
    <w:rsid w:val="00AC74D1"/>
    <w:rsid w:val="00AC74F9"/>
    <w:rsid w:val="00AC7583"/>
    <w:rsid w:val="00AC776E"/>
    <w:rsid w:val="00AC7B9E"/>
    <w:rsid w:val="00AD0D36"/>
    <w:rsid w:val="00AD0F30"/>
    <w:rsid w:val="00AD195B"/>
    <w:rsid w:val="00AD2473"/>
    <w:rsid w:val="00AD27C8"/>
    <w:rsid w:val="00AD2920"/>
    <w:rsid w:val="00AD2BB1"/>
    <w:rsid w:val="00AD300B"/>
    <w:rsid w:val="00AD487E"/>
    <w:rsid w:val="00AD70CC"/>
    <w:rsid w:val="00AE15D8"/>
    <w:rsid w:val="00AE2305"/>
    <w:rsid w:val="00AE694E"/>
    <w:rsid w:val="00AF0A07"/>
    <w:rsid w:val="00AF2BB0"/>
    <w:rsid w:val="00AF3288"/>
    <w:rsid w:val="00AF4EA6"/>
    <w:rsid w:val="00AF5F61"/>
    <w:rsid w:val="00AF6735"/>
    <w:rsid w:val="00AF695F"/>
    <w:rsid w:val="00AF7B88"/>
    <w:rsid w:val="00B00766"/>
    <w:rsid w:val="00B0459F"/>
    <w:rsid w:val="00B12A8C"/>
    <w:rsid w:val="00B16544"/>
    <w:rsid w:val="00B16B10"/>
    <w:rsid w:val="00B2099C"/>
    <w:rsid w:val="00B20A8F"/>
    <w:rsid w:val="00B20DC5"/>
    <w:rsid w:val="00B24516"/>
    <w:rsid w:val="00B27042"/>
    <w:rsid w:val="00B30679"/>
    <w:rsid w:val="00B3115C"/>
    <w:rsid w:val="00B31C39"/>
    <w:rsid w:val="00B33609"/>
    <w:rsid w:val="00B34822"/>
    <w:rsid w:val="00B35348"/>
    <w:rsid w:val="00B36FCA"/>
    <w:rsid w:val="00B45A46"/>
    <w:rsid w:val="00B45A89"/>
    <w:rsid w:val="00B4756A"/>
    <w:rsid w:val="00B518A0"/>
    <w:rsid w:val="00B52BC8"/>
    <w:rsid w:val="00B530C4"/>
    <w:rsid w:val="00B5311E"/>
    <w:rsid w:val="00B577DC"/>
    <w:rsid w:val="00B6000E"/>
    <w:rsid w:val="00B60099"/>
    <w:rsid w:val="00B6029B"/>
    <w:rsid w:val="00B60FE7"/>
    <w:rsid w:val="00B6165F"/>
    <w:rsid w:val="00B61889"/>
    <w:rsid w:val="00B61BFC"/>
    <w:rsid w:val="00B61C8E"/>
    <w:rsid w:val="00B62D96"/>
    <w:rsid w:val="00B63604"/>
    <w:rsid w:val="00B67259"/>
    <w:rsid w:val="00B715EB"/>
    <w:rsid w:val="00B74484"/>
    <w:rsid w:val="00B75CA7"/>
    <w:rsid w:val="00B85659"/>
    <w:rsid w:val="00B86EC9"/>
    <w:rsid w:val="00B8718C"/>
    <w:rsid w:val="00B9019B"/>
    <w:rsid w:val="00B9170B"/>
    <w:rsid w:val="00B92792"/>
    <w:rsid w:val="00B93B32"/>
    <w:rsid w:val="00B93F7E"/>
    <w:rsid w:val="00B951D7"/>
    <w:rsid w:val="00BA26AA"/>
    <w:rsid w:val="00BA5455"/>
    <w:rsid w:val="00BA6218"/>
    <w:rsid w:val="00BA6550"/>
    <w:rsid w:val="00BB2398"/>
    <w:rsid w:val="00BB297C"/>
    <w:rsid w:val="00BB4375"/>
    <w:rsid w:val="00BB6725"/>
    <w:rsid w:val="00BB6916"/>
    <w:rsid w:val="00BB6C7F"/>
    <w:rsid w:val="00BB7153"/>
    <w:rsid w:val="00BC202C"/>
    <w:rsid w:val="00BC29C4"/>
    <w:rsid w:val="00BC5EBE"/>
    <w:rsid w:val="00BC6005"/>
    <w:rsid w:val="00BC7FE9"/>
    <w:rsid w:val="00BD636F"/>
    <w:rsid w:val="00BD6CC4"/>
    <w:rsid w:val="00BE1463"/>
    <w:rsid w:val="00BE2D48"/>
    <w:rsid w:val="00BE2F63"/>
    <w:rsid w:val="00BE7DA6"/>
    <w:rsid w:val="00BF19B2"/>
    <w:rsid w:val="00BF40FE"/>
    <w:rsid w:val="00C01CA5"/>
    <w:rsid w:val="00C07800"/>
    <w:rsid w:val="00C10602"/>
    <w:rsid w:val="00C11068"/>
    <w:rsid w:val="00C117BD"/>
    <w:rsid w:val="00C154DD"/>
    <w:rsid w:val="00C173C2"/>
    <w:rsid w:val="00C17A2A"/>
    <w:rsid w:val="00C20726"/>
    <w:rsid w:val="00C21DA6"/>
    <w:rsid w:val="00C220D1"/>
    <w:rsid w:val="00C22189"/>
    <w:rsid w:val="00C2487F"/>
    <w:rsid w:val="00C25F34"/>
    <w:rsid w:val="00C27073"/>
    <w:rsid w:val="00C315AC"/>
    <w:rsid w:val="00C3203F"/>
    <w:rsid w:val="00C33303"/>
    <w:rsid w:val="00C37989"/>
    <w:rsid w:val="00C40CF1"/>
    <w:rsid w:val="00C4343B"/>
    <w:rsid w:val="00C4512C"/>
    <w:rsid w:val="00C4694A"/>
    <w:rsid w:val="00C504E1"/>
    <w:rsid w:val="00C53664"/>
    <w:rsid w:val="00C53C5A"/>
    <w:rsid w:val="00C54015"/>
    <w:rsid w:val="00C549B2"/>
    <w:rsid w:val="00C54D85"/>
    <w:rsid w:val="00C65D53"/>
    <w:rsid w:val="00C70600"/>
    <w:rsid w:val="00C70B08"/>
    <w:rsid w:val="00C71630"/>
    <w:rsid w:val="00C71B5C"/>
    <w:rsid w:val="00C72FF4"/>
    <w:rsid w:val="00C74563"/>
    <w:rsid w:val="00C75648"/>
    <w:rsid w:val="00C77E14"/>
    <w:rsid w:val="00C81E68"/>
    <w:rsid w:val="00C81E6F"/>
    <w:rsid w:val="00C8206C"/>
    <w:rsid w:val="00C82D5B"/>
    <w:rsid w:val="00C82EC3"/>
    <w:rsid w:val="00C8510E"/>
    <w:rsid w:val="00C86810"/>
    <w:rsid w:val="00C86E00"/>
    <w:rsid w:val="00C86E78"/>
    <w:rsid w:val="00C91AC3"/>
    <w:rsid w:val="00C9271C"/>
    <w:rsid w:val="00C94D4C"/>
    <w:rsid w:val="00C9515A"/>
    <w:rsid w:val="00C96C4B"/>
    <w:rsid w:val="00C96FC9"/>
    <w:rsid w:val="00CA0431"/>
    <w:rsid w:val="00CA081D"/>
    <w:rsid w:val="00CA22E8"/>
    <w:rsid w:val="00CA3BF2"/>
    <w:rsid w:val="00CA5FB0"/>
    <w:rsid w:val="00CA6D80"/>
    <w:rsid w:val="00CA72F9"/>
    <w:rsid w:val="00CB0AB6"/>
    <w:rsid w:val="00CB1002"/>
    <w:rsid w:val="00CB24D4"/>
    <w:rsid w:val="00CB30D8"/>
    <w:rsid w:val="00CB3F7B"/>
    <w:rsid w:val="00CC06B4"/>
    <w:rsid w:val="00CC15AC"/>
    <w:rsid w:val="00CC2291"/>
    <w:rsid w:val="00CC383C"/>
    <w:rsid w:val="00CC6F2A"/>
    <w:rsid w:val="00CC7BA5"/>
    <w:rsid w:val="00CD194C"/>
    <w:rsid w:val="00CD229C"/>
    <w:rsid w:val="00CD3A63"/>
    <w:rsid w:val="00CD3F1D"/>
    <w:rsid w:val="00CD63DF"/>
    <w:rsid w:val="00CD64EC"/>
    <w:rsid w:val="00CE140C"/>
    <w:rsid w:val="00CE1F2C"/>
    <w:rsid w:val="00CE2012"/>
    <w:rsid w:val="00CE31B6"/>
    <w:rsid w:val="00CE384B"/>
    <w:rsid w:val="00CE6BF2"/>
    <w:rsid w:val="00CE7CEC"/>
    <w:rsid w:val="00CE7D02"/>
    <w:rsid w:val="00CF14B8"/>
    <w:rsid w:val="00CF3C26"/>
    <w:rsid w:val="00CF4ECE"/>
    <w:rsid w:val="00CF5C11"/>
    <w:rsid w:val="00CF6A45"/>
    <w:rsid w:val="00D00132"/>
    <w:rsid w:val="00D02659"/>
    <w:rsid w:val="00D0650B"/>
    <w:rsid w:val="00D070D1"/>
    <w:rsid w:val="00D1007E"/>
    <w:rsid w:val="00D100ED"/>
    <w:rsid w:val="00D116E8"/>
    <w:rsid w:val="00D11F82"/>
    <w:rsid w:val="00D134B9"/>
    <w:rsid w:val="00D13653"/>
    <w:rsid w:val="00D15D6A"/>
    <w:rsid w:val="00D16477"/>
    <w:rsid w:val="00D17D7E"/>
    <w:rsid w:val="00D21F00"/>
    <w:rsid w:val="00D21FD9"/>
    <w:rsid w:val="00D226E4"/>
    <w:rsid w:val="00D2299D"/>
    <w:rsid w:val="00D24791"/>
    <w:rsid w:val="00D248CC"/>
    <w:rsid w:val="00D251E0"/>
    <w:rsid w:val="00D25540"/>
    <w:rsid w:val="00D265E8"/>
    <w:rsid w:val="00D30F03"/>
    <w:rsid w:val="00D328BB"/>
    <w:rsid w:val="00D32E56"/>
    <w:rsid w:val="00D36708"/>
    <w:rsid w:val="00D3761B"/>
    <w:rsid w:val="00D37A53"/>
    <w:rsid w:val="00D40BBD"/>
    <w:rsid w:val="00D41BBC"/>
    <w:rsid w:val="00D44239"/>
    <w:rsid w:val="00D4425E"/>
    <w:rsid w:val="00D4474F"/>
    <w:rsid w:val="00D53082"/>
    <w:rsid w:val="00D53217"/>
    <w:rsid w:val="00D53AC7"/>
    <w:rsid w:val="00D63DA0"/>
    <w:rsid w:val="00D6615D"/>
    <w:rsid w:val="00D662DF"/>
    <w:rsid w:val="00D705B2"/>
    <w:rsid w:val="00D707BC"/>
    <w:rsid w:val="00D72A35"/>
    <w:rsid w:val="00D73A55"/>
    <w:rsid w:val="00D7543F"/>
    <w:rsid w:val="00D7611E"/>
    <w:rsid w:val="00D80CC8"/>
    <w:rsid w:val="00D84B3E"/>
    <w:rsid w:val="00D91399"/>
    <w:rsid w:val="00D91A31"/>
    <w:rsid w:val="00D91E7B"/>
    <w:rsid w:val="00D9231E"/>
    <w:rsid w:val="00D92792"/>
    <w:rsid w:val="00D93A50"/>
    <w:rsid w:val="00D94C74"/>
    <w:rsid w:val="00D95B57"/>
    <w:rsid w:val="00D963E3"/>
    <w:rsid w:val="00D9698D"/>
    <w:rsid w:val="00D96EE9"/>
    <w:rsid w:val="00D9744C"/>
    <w:rsid w:val="00DA06EC"/>
    <w:rsid w:val="00DA4366"/>
    <w:rsid w:val="00DA5415"/>
    <w:rsid w:val="00DA62C9"/>
    <w:rsid w:val="00DB269E"/>
    <w:rsid w:val="00DB40C3"/>
    <w:rsid w:val="00DB622A"/>
    <w:rsid w:val="00DB6906"/>
    <w:rsid w:val="00DB79FE"/>
    <w:rsid w:val="00DC2BF3"/>
    <w:rsid w:val="00DC42C7"/>
    <w:rsid w:val="00DC4BEB"/>
    <w:rsid w:val="00DC5E23"/>
    <w:rsid w:val="00DD0187"/>
    <w:rsid w:val="00DD09C0"/>
    <w:rsid w:val="00DD4141"/>
    <w:rsid w:val="00DD6A5F"/>
    <w:rsid w:val="00DE0639"/>
    <w:rsid w:val="00DE151C"/>
    <w:rsid w:val="00DE6395"/>
    <w:rsid w:val="00DE719A"/>
    <w:rsid w:val="00DF176B"/>
    <w:rsid w:val="00DF3A3E"/>
    <w:rsid w:val="00DF40A0"/>
    <w:rsid w:val="00DF61EB"/>
    <w:rsid w:val="00DF68AC"/>
    <w:rsid w:val="00E00247"/>
    <w:rsid w:val="00E0289E"/>
    <w:rsid w:val="00E02E8B"/>
    <w:rsid w:val="00E03925"/>
    <w:rsid w:val="00E0461A"/>
    <w:rsid w:val="00E06B39"/>
    <w:rsid w:val="00E11F77"/>
    <w:rsid w:val="00E12A42"/>
    <w:rsid w:val="00E14491"/>
    <w:rsid w:val="00E15824"/>
    <w:rsid w:val="00E15DD8"/>
    <w:rsid w:val="00E1775D"/>
    <w:rsid w:val="00E23176"/>
    <w:rsid w:val="00E23C28"/>
    <w:rsid w:val="00E2470D"/>
    <w:rsid w:val="00E30810"/>
    <w:rsid w:val="00E31899"/>
    <w:rsid w:val="00E31912"/>
    <w:rsid w:val="00E320E4"/>
    <w:rsid w:val="00E3282D"/>
    <w:rsid w:val="00E3359D"/>
    <w:rsid w:val="00E339A4"/>
    <w:rsid w:val="00E33A0D"/>
    <w:rsid w:val="00E345DA"/>
    <w:rsid w:val="00E3705B"/>
    <w:rsid w:val="00E378A4"/>
    <w:rsid w:val="00E4105E"/>
    <w:rsid w:val="00E4236E"/>
    <w:rsid w:val="00E441BB"/>
    <w:rsid w:val="00E44C11"/>
    <w:rsid w:val="00E45E6A"/>
    <w:rsid w:val="00E4624D"/>
    <w:rsid w:val="00E47487"/>
    <w:rsid w:val="00E51256"/>
    <w:rsid w:val="00E5175F"/>
    <w:rsid w:val="00E5218B"/>
    <w:rsid w:val="00E53B0A"/>
    <w:rsid w:val="00E571F0"/>
    <w:rsid w:val="00E573F7"/>
    <w:rsid w:val="00E60271"/>
    <w:rsid w:val="00E60A80"/>
    <w:rsid w:val="00E6244C"/>
    <w:rsid w:val="00E66EA9"/>
    <w:rsid w:val="00E673EE"/>
    <w:rsid w:val="00E67721"/>
    <w:rsid w:val="00E67FDA"/>
    <w:rsid w:val="00E70167"/>
    <w:rsid w:val="00E70525"/>
    <w:rsid w:val="00E716BD"/>
    <w:rsid w:val="00E730F6"/>
    <w:rsid w:val="00E735E9"/>
    <w:rsid w:val="00E75CBD"/>
    <w:rsid w:val="00E77419"/>
    <w:rsid w:val="00E7772A"/>
    <w:rsid w:val="00E8268D"/>
    <w:rsid w:val="00E833E0"/>
    <w:rsid w:val="00E8443F"/>
    <w:rsid w:val="00E866A9"/>
    <w:rsid w:val="00E904DE"/>
    <w:rsid w:val="00E94DB1"/>
    <w:rsid w:val="00E963DC"/>
    <w:rsid w:val="00E96664"/>
    <w:rsid w:val="00E9670A"/>
    <w:rsid w:val="00E969C4"/>
    <w:rsid w:val="00E9710E"/>
    <w:rsid w:val="00EA40A7"/>
    <w:rsid w:val="00EA54E4"/>
    <w:rsid w:val="00EA5D47"/>
    <w:rsid w:val="00EA654C"/>
    <w:rsid w:val="00EA7C01"/>
    <w:rsid w:val="00EB2994"/>
    <w:rsid w:val="00EB4531"/>
    <w:rsid w:val="00EB6A40"/>
    <w:rsid w:val="00EB6ECE"/>
    <w:rsid w:val="00EC10DC"/>
    <w:rsid w:val="00EC3F10"/>
    <w:rsid w:val="00EC46BA"/>
    <w:rsid w:val="00EC5A38"/>
    <w:rsid w:val="00EC664B"/>
    <w:rsid w:val="00EC7236"/>
    <w:rsid w:val="00EC7930"/>
    <w:rsid w:val="00ED26F7"/>
    <w:rsid w:val="00ED2E0A"/>
    <w:rsid w:val="00ED2FEC"/>
    <w:rsid w:val="00ED390B"/>
    <w:rsid w:val="00ED4137"/>
    <w:rsid w:val="00ED44E5"/>
    <w:rsid w:val="00ED6449"/>
    <w:rsid w:val="00ED67B5"/>
    <w:rsid w:val="00ED736B"/>
    <w:rsid w:val="00EE2013"/>
    <w:rsid w:val="00EE2D0D"/>
    <w:rsid w:val="00EE33E5"/>
    <w:rsid w:val="00EE3666"/>
    <w:rsid w:val="00EE42F2"/>
    <w:rsid w:val="00EE43B6"/>
    <w:rsid w:val="00EE532E"/>
    <w:rsid w:val="00EE6ACC"/>
    <w:rsid w:val="00EE7263"/>
    <w:rsid w:val="00EF13FB"/>
    <w:rsid w:val="00EF2407"/>
    <w:rsid w:val="00EF2C88"/>
    <w:rsid w:val="00EF4A51"/>
    <w:rsid w:val="00EF60BA"/>
    <w:rsid w:val="00EF75AD"/>
    <w:rsid w:val="00F002E4"/>
    <w:rsid w:val="00F02E06"/>
    <w:rsid w:val="00F041B6"/>
    <w:rsid w:val="00F048DA"/>
    <w:rsid w:val="00F05D65"/>
    <w:rsid w:val="00F073CC"/>
    <w:rsid w:val="00F1070F"/>
    <w:rsid w:val="00F10825"/>
    <w:rsid w:val="00F12044"/>
    <w:rsid w:val="00F12110"/>
    <w:rsid w:val="00F144D1"/>
    <w:rsid w:val="00F15710"/>
    <w:rsid w:val="00F15778"/>
    <w:rsid w:val="00F15B68"/>
    <w:rsid w:val="00F17349"/>
    <w:rsid w:val="00F176C3"/>
    <w:rsid w:val="00F17CFA"/>
    <w:rsid w:val="00F21360"/>
    <w:rsid w:val="00F222E5"/>
    <w:rsid w:val="00F227B0"/>
    <w:rsid w:val="00F23A16"/>
    <w:rsid w:val="00F270BD"/>
    <w:rsid w:val="00F2748C"/>
    <w:rsid w:val="00F30A02"/>
    <w:rsid w:val="00F31677"/>
    <w:rsid w:val="00F31FE3"/>
    <w:rsid w:val="00F3276B"/>
    <w:rsid w:val="00F33434"/>
    <w:rsid w:val="00F34D55"/>
    <w:rsid w:val="00F35A65"/>
    <w:rsid w:val="00F4213B"/>
    <w:rsid w:val="00F440EA"/>
    <w:rsid w:val="00F47BF0"/>
    <w:rsid w:val="00F508AE"/>
    <w:rsid w:val="00F56357"/>
    <w:rsid w:val="00F604FE"/>
    <w:rsid w:val="00F609D0"/>
    <w:rsid w:val="00F60A53"/>
    <w:rsid w:val="00F62304"/>
    <w:rsid w:val="00F624D9"/>
    <w:rsid w:val="00F70710"/>
    <w:rsid w:val="00F711AF"/>
    <w:rsid w:val="00F71C37"/>
    <w:rsid w:val="00F72F7D"/>
    <w:rsid w:val="00F735E8"/>
    <w:rsid w:val="00F75F41"/>
    <w:rsid w:val="00F76076"/>
    <w:rsid w:val="00F76553"/>
    <w:rsid w:val="00F83B67"/>
    <w:rsid w:val="00F87298"/>
    <w:rsid w:val="00F909E1"/>
    <w:rsid w:val="00F9268E"/>
    <w:rsid w:val="00F94A09"/>
    <w:rsid w:val="00F950D2"/>
    <w:rsid w:val="00F979F5"/>
    <w:rsid w:val="00FA12F4"/>
    <w:rsid w:val="00FA13A5"/>
    <w:rsid w:val="00FA28CA"/>
    <w:rsid w:val="00FA34B9"/>
    <w:rsid w:val="00FA42E9"/>
    <w:rsid w:val="00FA7A77"/>
    <w:rsid w:val="00FB0D9E"/>
    <w:rsid w:val="00FB1BF2"/>
    <w:rsid w:val="00FB313B"/>
    <w:rsid w:val="00FB3487"/>
    <w:rsid w:val="00FB4B17"/>
    <w:rsid w:val="00FB691D"/>
    <w:rsid w:val="00FC0AEB"/>
    <w:rsid w:val="00FC139A"/>
    <w:rsid w:val="00FC3DB5"/>
    <w:rsid w:val="00FC45BC"/>
    <w:rsid w:val="00FC4BC6"/>
    <w:rsid w:val="00FD0B6D"/>
    <w:rsid w:val="00FD11B6"/>
    <w:rsid w:val="00FD1A14"/>
    <w:rsid w:val="00FD2597"/>
    <w:rsid w:val="00FD41CC"/>
    <w:rsid w:val="00FD58A9"/>
    <w:rsid w:val="00FD6066"/>
    <w:rsid w:val="00FD7537"/>
    <w:rsid w:val="00FE2F73"/>
    <w:rsid w:val="00FE31DD"/>
    <w:rsid w:val="00FE382A"/>
    <w:rsid w:val="00FE3988"/>
    <w:rsid w:val="00FE461F"/>
    <w:rsid w:val="00FE4824"/>
    <w:rsid w:val="00FE4A82"/>
    <w:rsid w:val="00FE6B40"/>
    <w:rsid w:val="00FF3732"/>
    <w:rsid w:val="00FF4246"/>
    <w:rsid w:val="00FF4574"/>
    <w:rsid w:val="00FF47A2"/>
    <w:rsid w:val="00FF4B17"/>
    <w:rsid w:val="00FF6A5E"/>
    <w:rsid w:val="00FF7514"/>
    <w:rsid w:val="011335B2"/>
    <w:rsid w:val="016A6492"/>
    <w:rsid w:val="0473C8EC"/>
    <w:rsid w:val="0A344D35"/>
    <w:rsid w:val="0B379455"/>
    <w:rsid w:val="10ECF699"/>
    <w:rsid w:val="122491E5"/>
    <w:rsid w:val="17FC47EF"/>
    <w:rsid w:val="1B80F4A0"/>
    <w:rsid w:val="1D122153"/>
    <w:rsid w:val="22432958"/>
    <w:rsid w:val="275A627A"/>
    <w:rsid w:val="3A52045C"/>
    <w:rsid w:val="3ABA8B77"/>
    <w:rsid w:val="3D37D1BE"/>
    <w:rsid w:val="419F3F26"/>
    <w:rsid w:val="46793C0E"/>
    <w:rsid w:val="46B27E51"/>
    <w:rsid w:val="485000B9"/>
    <w:rsid w:val="4C7D6344"/>
    <w:rsid w:val="4EF1B36F"/>
    <w:rsid w:val="53C56B84"/>
    <w:rsid w:val="564B3431"/>
    <w:rsid w:val="56FEADB5"/>
    <w:rsid w:val="5B33B306"/>
    <w:rsid w:val="5C79E3F5"/>
    <w:rsid w:val="5E2C70BB"/>
    <w:rsid w:val="6648B66D"/>
    <w:rsid w:val="6CE5759D"/>
    <w:rsid w:val="6D12D14B"/>
    <w:rsid w:val="7884381A"/>
    <w:rsid w:val="7BBA50A4"/>
    <w:rsid w:val="7E17D42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FE2CB"/>
  <w15:chartTrackingRefBased/>
  <w15:docId w15:val="{AF1BFDF4-DF21-4E4B-BC7D-644C48868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34"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34"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34" w:qFormat="1"/>
    <w:lsdException w:name="List Bullet 3" w:uiPriority="34"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4" w:qFormat="1"/>
    <w:lsdException w:name="Closing" w:semiHidden="1" w:unhideWhenUsed="1"/>
    <w:lsdException w:name="Signature" w:qFormat="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5"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24" w:qFormat="1"/>
    <w:lsdException w:name="Hyperlink" w:semiHidden="1"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4425E"/>
    <w:pPr>
      <w:spacing w:after="120" w:line="288" w:lineRule="auto"/>
    </w:pPr>
    <w:rPr>
      <w:sz w:val="20"/>
      <w:lang w:val="en-GB"/>
    </w:rPr>
  </w:style>
  <w:style w:type="paragraph" w:styleId="Heading1">
    <w:name w:val="heading 1"/>
    <w:basedOn w:val="Normal"/>
    <w:next w:val="BodyText"/>
    <w:link w:val="Heading1Char"/>
    <w:uiPriority w:val="9"/>
    <w:qFormat/>
    <w:rsid w:val="00660BF5"/>
    <w:pPr>
      <w:keepNext/>
      <w:keepLines/>
      <w:numPr>
        <w:numId w:val="1"/>
      </w:numPr>
      <w:spacing w:before="600" w:after="360" w:line="240" w:lineRule="auto"/>
      <w:outlineLvl w:val="0"/>
    </w:pPr>
    <w:rPr>
      <w:rFonts w:asciiTheme="majorHAnsi" w:eastAsiaTheme="majorEastAsia" w:hAnsiTheme="majorHAnsi" w:cstheme="majorBidi"/>
      <w:color w:val="000000" w:themeColor="text1"/>
      <w:sz w:val="48"/>
      <w:szCs w:val="32"/>
    </w:rPr>
  </w:style>
  <w:style w:type="paragraph" w:styleId="Heading2">
    <w:name w:val="heading 2"/>
    <w:basedOn w:val="Normal"/>
    <w:next w:val="BodyText"/>
    <w:link w:val="Heading2Char"/>
    <w:uiPriority w:val="9"/>
    <w:unhideWhenUsed/>
    <w:qFormat/>
    <w:rsid w:val="00806E2E"/>
    <w:pPr>
      <w:keepNext/>
      <w:keepLines/>
      <w:numPr>
        <w:ilvl w:val="1"/>
        <w:numId w:val="1"/>
      </w:numPr>
      <w:spacing w:before="320" w:line="240" w:lineRule="auto"/>
      <w:outlineLvl w:val="1"/>
    </w:pPr>
    <w:rPr>
      <w:rFonts w:asciiTheme="majorHAnsi" w:eastAsiaTheme="majorEastAsia" w:hAnsiTheme="majorHAnsi" w:cstheme="majorBidi"/>
      <w:b/>
      <w:color w:val="5236AB" w:themeColor="accent3"/>
      <w:sz w:val="32"/>
      <w:szCs w:val="26"/>
    </w:rPr>
  </w:style>
  <w:style w:type="paragraph" w:styleId="Heading3">
    <w:name w:val="heading 3"/>
    <w:basedOn w:val="Normal"/>
    <w:next w:val="BodyText"/>
    <w:link w:val="Heading3Char"/>
    <w:uiPriority w:val="9"/>
    <w:unhideWhenUsed/>
    <w:qFormat/>
    <w:rsid w:val="00DB269E"/>
    <w:pPr>
      <w:keepNext/>
      <w:keepLines/>
      <w:numPr>
        <w:ilvl w:val="2"/>
        <w:numId w:val="1"/>
      </w:numPr>
      <w:spacing w:before="240" w:line="240" w:lineRule="auto"/>
      <w:outlineLvl w:val="2"/>
    </w:pPr>
    <w:rPr>
      <w:rFonts w:asciiTheme="majorHAnsi" w:eastAsiaTheme="majorEastAsia" w:hAnsiTheme="majorHAnsi" w:cstheme="majorBidi"/>
      <w:sz w:val="28"/>
      <w:szCs w:val="24"/>
    </w:rPr>
  </w:style>
  <w:style w:type="paragraph" w:styleId="Heading4">
    <w:name w:val="heading 4"/>
    <w:basedOn w:val="Normal"/>
    <w:next w:val="BodyText"/>
    <w:link w:val="Heading4Char"/>
    <w:uiPriority w:val="9"/>
    <w:unhideWhenUsed/>
    <w:qFormat/>
    <w:rsid w:val="004C4793"/>
    <w:pPr>
      <w:keepNext/>
      <w:keepLines/>
      <w:numPr>
        <w:ilvl w:val="3"/>
        <w:numId w:val="1"/>
      </w:numPr>
      <w:spacing w:before="240" w:line="240" w:lineRule="auto"/>
      <w:outlineLvl w:val="3"/>
    </w:pPr>
    <w:rPr>
      <w:rFonts w:asciiTheme="majorHAnsi" w:eastAsiaTheme="majorEastAsia" w:hAnsiTheme="majorHAnsi" w:cstheme="majorBidi"/>
      <w:iCs/>
      <w:color w:val="E31937" w:themeColor="accent1"/>
      <w:sz w:val="24"/>
    </w:rPr>
  </w:style>
  <w:style w:type="paragraph" w:styleId="Heading5">
    <w:name w:val="heading 5"/>
    <w:basedOn w:val="Normal"/>
    <w:next w:val="BodyText"/>
    <w:link w:val="Heading5Char"/>
    <w:uiPriority w:val="9"/>
    <w:unhideWhenUsed/>
    <w:qFormat/>
    <w:rsid w:val="00EB6A40"/>
    <w:pPr>
      <w:keepNext/>
      <w:keepLines/>
      <w:numPr>
        <w:ilvl w:val="4"/>
        <w:numId w:val="1"/>
      </w:numPr>
      <w:spacing w:before="200" w:after="60" w:line="240" w:lineRule="auto"/>
      <w:outlineLvl w:val="4"/>
    </w:pPr>
    <w:rPr>
      <w:rFonts w:asciiTheme="majorHAnsi" w:eastAsiaTheme="majorEastAsia" w:hAnsiTheme="majorHAnsi" w:cstheme="majorBidi"/>
      <w:caps/>
      <w:color w:val="000000" w:themeColor="text1"/>
      <w:sz w:val="24"/>
    </w:rPr>
  </w:style>
  <w:style w:type="paragraph" w:styleId="Heading6">
    <w:name w:val="heading 6"/>
    <w:basedOn w:val="Normal"/>
    <w:next w:val="BodyText"/>
    <w:link w:val="Heading6Char"/>
    <w:uiPriority w:val="9"/>
    <w:unhideWhenUsed/>
    <w:qFormat/>
    <w:rsid w:val="00CC383C"/>
    <w:pPr>
      <w:keepNext/>
      <w:keepLines/>
      <w:numPr>
        <w:ilvl w:val="5"/>
        <w:numId w:val="1"/>
      </w:numPr>
      <w:spacing w:before="120" w:after="60" w:line="240" w:lineRule="auto"/>
      <w:outlineLvl w:val="5"/>
    </w:pPr>
    <w:rPr>
      <w:rFonts w:asciiTheme="majorHAnsi" w:eastAsiaTheme="majorEastAsia" w:hAnsiTheme="majorHAnsi" w:cstheme="majorBidi"/>
      <w:b/>
    </w:rPr>
  </w:style>
  <w:style w:type="paragraph" w:styleId="Heading7">
    <w:name w:val="heading 7"/>
    <w:basedOn w:val="Normal"/>
    <w:next w:val="BodyText"/>
    <w:link w:val="Heading7Char"/>
    <w:uiPriority w:val="9"/>
    <w:unhideWhenUsed/>
    <w:qFormat/>
    <w:rsid w:val="00CC383C"/>
    <w:pPr>
      <w:keepNext/>
      <w:keepLines/>
      <w:numPr>
        <w:ilvl w:val="6"/>
        <w:numId w:val="1"/>
      </w:numPr>
      <w:spacing w:before="120" w:after="60" w:line="240" w:lineRule="auto"/>
      <w:outlineLvl w:val="6"/>
    </w:pPr>
    <w:rPr>
      <w:rFonts w:asciiTheme="majorHAnsi" w:eastAsiaTheme="majorEastAsia" w:hAnsiTheme="majorHAnsi" w:cstheme="majorBidi"/>
      <w:iCs/>
      <w:caps/>
    </w:rPr>
  </w:style>
  <w:style w:type="paragraph" w:styleId="Heading8">
    <w:name w:val="heading 8"/>
    <w:aliases w:val="Chart title"/>
    <w:basedOn w:val="Normal"/>
    <w:next w:val="BodyText"/>
    <w:link w:val="Heading8Char"/>
    <w:uiPriority w:val="9"/>
    <w:unhideWhenUsed/>
    <w:qFormat/>
    <w:rsid w:val="00413EE3"/>
    <w:pPr>
      <w:keepNext/>
      <w:keepLines/>
      <w:numPr>
        <w:ilvl w:val="7"/>
        <w:numId w:val="1"/>
      </w:numPr>
      <w:spacing w:before="120" w:after="0"/>
      <w:outlineLvl w:val="7"/>
    </w:pPr>
    <w:rPr>
      <w:rFonts w:asciiTheme="majorHAnsi" w:eastAsiaTheme="majorEastAsia" w:hAnsiTheme="majorHAnsi" w:cstheme="majorBidi"/>
      <w:b/>
      <w:szCs w:val="21"/>
    </w:rPr>
  </w:style>
  <w:style w:type="paragraph" w:styleId="Heading9">
    <w:name w:val="heading 9"/>
    <w:aliases w:val="Appendix Heading 1"/>
    <w:basedOn w:val="Normal"/>
    <w:next w:val="BodyText"/>
    <w:link w:val="Heading9Char"/>
    <w:uiPriority w:val="9"/>
    <w:unhideWhenUsed/>
    <w:qFormat/>
    <w:rsid w:val="00413EE3"/>
    <w:pPr>
      <w:keepNext/>
      <w:keepLines/>
      <w:pageBreakBefore/>
      <w:numPr>
        <w:numId w:val="15"/>
      </w:numPr>
      <w:spacing w:after="360" w:line="240" w:lineRule="auto"/>
      <w:outlineLvl w:val="8"/>
    </w:pPr>
    <w:rPr>
      <w:rFonts w:asciiTheme="majorHAnsi" w:eastAsiaTheme="majorEastAsia" w:hAnsiTheme="majorHAnsi" w:cstheme="majorBidi"/>
      <w:iCs/>
      <w:sz w:val="4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2F73"/>
    <w:pPr>
      <w:spacing w:after="0" w:line="240" w:lineRule="auto"/>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rPr>
        <w:color w:val="FFFFFF" w:themeColor="background1"/>
      </w:rPr>
      <w:tblPr/>
      <w:tcPr>
        <w:shd w:val="clear" w:color="auto" w:fill="5236AB" w:themeFill="accent3"/>
      </w:tcPr>
    </w:tblStylePr>
  </w:style>
  <w:style w:type="paragraph" w:styleId="Header">
    <w:name w:val="header"/>
    <w:basedOn w:val="Normal"/>
    <w:link w:val="HeaderChar"/>
    <w:uiPriority w:val="99"/>
    <w:unhideWhenUsed/>
    <w:rsid w:val="00462221"/>
    <w:pPr>
      <w:tabs>
        <w:tab w:val="center" w:pos="4320"/>
        <w:tab w:val="right" w:pos="8640"/>
      </w:tabs>
      <w:spacing w:after="0" w:line="240" w:lineRule="auto"/>
    </w:pPr>
    <w:rPr>
      <w:sz w:val="18"/>
    </w:rPr>
  </w:style>
  <w:style w:type="character" w:customStyle="1" w:styleId="HeaderChar">
    <w:name w:val="Header Char"/>
    <w:basedOn w:val="DefaultParagraphFont"/>
    <w:link w:val="Header"/>
    <w:uiPriority w:val="99"/>
    <w:rsid w:val="00462221"/>
    <w:rPr>
      <w:sz w:val="18"/>
    </w:rPr>
  </w:style>
  <w:style w:type="paragraph" w:styleId="Footer">
    <w:name w:val="footer"/>
    <w:basedOn w:val="Normal"/>
    <w:link w:val="FooterChar"/>
    <w:uiPriority w:val="99"/>
    <w:unhideWhenUsed/>
    <w:rsid w:val="00580BF2"/>
    <w:pPr>
      <w:tabs>
        <w:tab w:val="center" w:pos="4320"/>
        <w:tab w:val="right" w:pos="8640"/>
      </w:tabs>
      <w:spacing w:before="360" w:after="0"/>
      <w:contextualSpacing/>
    </w:pPr>
    <w:rPr>
      <w:sz w:val="18"/>
    </w:rPr>
  </w:style>
  <w:style w:type="character" w:customStyle="1" w:styleId="FooterChar">
    <w:name w:val="Footer Char"/>
    <w:basedOn w:val="DefaultParagraphFont"/>
    <w:link w:val="Footer"/>
    <w:uiPriority w:val="99"/>
    <w:rsid w:val="00580BF2"/>
    <w:rPr>
      <w:sz w:val="18"/>
    </w:rPr>
  </w:style>
  <w:style w:type="paragraph" w:styleId="Title">
    <w:name w:val="Title"/>
    <w:basedOn w:val="Normal"/>
    <w:next w:val="BodyText"/>
    <w:link w:val="TitleChar"/>
    <w:uiPriority w:val="14"/>
    <w:qFormat/>
    <w:rsid w:val="00A12E18"/>
    <w:pPr>
      <w:spacing w:before="600" w:after="360" w:line="240" w:lineRule="auto"/>
      <w:contextualSpacing/>
    </w:pPr>
    <w:rPr>
      <w:rFonts w:asciiTheme="majorHAnsi" w:eastAsiaTheme="majorEastAsia" w:hAnsiTheme="majorHAnsi" w:cstheme="majorBidi"/>
      <w:kern w:val="28"/>
      <w:sz w:val="48"/>
      <w:szCs w:val="56"/>
    </w:rPr>
  </w:style>
  <w:style w:type="character" w:customStyle="1" w:styleId="TitleChar">
    <w:name w:val="Title Char"/>
    <w:basedOn w:val="DefaultParagraphFont"/>
    <w:link w:val="Title"/>
    <w:uiPriority w:val="14"/>
    <w:rsid w:val="0048171A"/>
    <w:rPr>
      <w:rFonts w:asciiTheme="majorHAnsi" w:eastAsiaTheme="majorEastAsia" w:hAnsiTheme="majorHAnsi" w:cstheme="majorBidi"/>
      <w:kern w:val="28"/>
      <w:sz w:val="48"/>
      <w:szCs w:val="56"/>
    </w:rPr>
  </w:style>
  <w:style w:type="paragraph" w:styleId="Subtitle">
    <w:name w:val="Subtitle"/>
    <w:basedOn w:val="Normal"/>
    <w:next w:val="BodyText"/>
    <w:link w:val="SubtitleChar"/>
    <w:uiPriority w:val="15"/>
    <w:qFormat/>
    <w:rsid w:val="00B16544"/>
    <w:pPr>
      <w:numPr>
        <w:ilvl w:val="1"/>
      </w:numPr>
      <w:spacing w:before="60" w:after="60" w:line="312" w:lineRule="auto"/>
    </w:pPr>
    <w:rPr>
      <w:rFonts w:eastAsiaTheme="minorEastAsia"/>
      <w:sz w:val="36"/>
    </w:rPr>
  </w:style>
  <w:style w:type="character" w:customStyle="1" w:styleId="SubtitleChar">
    <w:name w:val="Subtitle Char"/>
    <w:basedOn w:val="DefaultParagraphFont"/>
    <w:link w:val="Subtitle"/>
    <w:uiPriority w:val="15"/>
    <w:rsid w:val="00B16544"/>
    <w:rPr>
      <w:rFonts w:eastAsiaTheme="minorEastAsia"/>
      <w:sz w:val="36"/>
      <w:lang w:val="en-US"/>
    </w:rPr>
  </w:style>
  <w:style w:type="character" w:customStyle="1" w:styleId="Heading1Char">
    <w:name w:val="Heading 1 Char"/>
    <w:basedOn w:val="DefaultParagraphFont"/>
    <w:link w:val="Heading1"/>
    <w:uiPriority w:val="9"/>
    <w:rsid w:val="00660BF5"/>
    <w:rPr>
      <w:rFonts w:asciiTheme="majorHAnsi" w:eastAsiaTheme="majorEastAsia" w:hAnsiTheme="majorHAnsi" w:cstheme="majorBidi"/>
      <w:color w:val="000000" w:themeColor="text1"/>
      <w:sz w:val="48"/>
      <w:szCs w:val="32"/>
    </w:rPr>
  </w:style>
  <w:style w:type="character" w:customStyle="1" w:styleId="Heading2Char">
    <w:name w:val="Heading 2 Char"/>
    <w:basedOn w:val="DefaultParagraphFont"/>
    <w:link w:val="Heading2"/>
    <w:uiPriority w:val="9"/>
    <w:rsid w:val="00806E2E"/>
    <w:rPr>
      <w:rFonts w:asciiTheme="majorHAnsi" w:eastAsiaTheme="majorEastAsia" w:hAnsiTheme="majorHAnsi" w:cstheme="majorBidi"/>
      <w:b/>
      <w:color w:val="5236AB" w:themeColor="accent3"/>
      <w:sz w:val="32"/>
      <w:szCs w:val="26"/>
    </w:rPr>
  </w:style>
  <w:style w:type="character" w:customStyle="1" w:styleId="Heading3Char">
    <w:name w:val="Heading 3 Char"/>
    <w:basedOn w:val="DefaultParagraphFont"/>
    <w:link w:val="Heading3"/>
    <w:uiPriority w:val="9"/>
    <w:rsid w:val="00DB269E"/>
    <w:rPr>
      <w:rFonts w:asciiTheme="majorHAnsi" w:eastAsiaTheme="majorEastAsia" w:hAnsiTheme="majorHAnsi" w:cstheme="majorBidi"/>
      <w:sz w:val="28"/>
      <w:szCs w:val="24"/>
    </w:rPr>
  </w:style>
  <w:style w:type="character" w:customStyle="1" w:styleId="Heading4Char">
    <w:name w:val="Heading 4 Char"/>
    <w:basedOn w:val="DefaultParagraphFont"/>
    <w:link w:val="Heading4"/>
    <w:uiPriority w:val="9"/>
    <w:rsid w:val="004C4793"/>
    <w:rPr>
      <w:rFonts w:asciiTheme="majorHAnsi" w:eastAsiaTheme="majorEastAsia" w:hAnsiTheme="majorHAnsi" w:cstheme="majorBidi"/>
      <w:iCs/>
      <w:color w:val="E31937" w:themeColor="accent1"/>
      <w:sz w:val="24"/>
    </w:rPr>
  </w:style>
  <w:style w:type="paragraph" w:styleId="ListParagraph">
    <w:name w:val="List Paragraph"/>
    <w:basedOn w:val="Normal"/>
    <w:uiPriority w:val="34"/>
    <w:semiHidden/>
    <w:qFormat/>
    <w:rsid w:val="00AB25D6"/>
    <w:pPr>
      <w:ind w:left="720"/>
      <w:contextualSpacing/>
    </w:pPr>
  </w:style>
  <w:style w:type="character" w:styleId="BookTitle">
    <w:name w:val="Book Title"/>
    <w:basedOn w:val="DefaultParagraphFont"/>
    <w:uiPriority w:val="33"/>
    <w:semiHidden/>
    <w:qFormat/>
    <w:rsid w:val="00AB25D6"/>
    <w:rPr>
      <w:b/>
      <w:bCs/>
      <w:i/>
      <w:iCs/>
      <w:spacing w:val="5"/>
    </w:rPr>
  </w:style>
  <w:style w:type="paragraph" w:styleId="Quote">
    <w:name w:val="Quote"/>
    <w:basedOn w:val="Normal"/>
    <w:next w:val="BodyText"/>
    <w:link w:val="QuoteChar"/>
    <w:uiPriority w:val="24"/>
    <w:qFormat/>
    <w:rsid w:val="00806E2E"/>
    <w:pPr>
      <w:spacing w:before="240" w:after="240"/>
    </w:pPr>
    <w:rPr>
      <w:iCs/>
      <w:color w:val="404040" w:themeColor="text1" w:themeTint="BF"/>
      <w:sz w:val="36"/>
      <w14:textFill>
        <w14:gradFill>
          <w14:gsLst>
            <w14:gs w14:pos="0">
              <w14:schemeClr w14:val="accent1"/>
            </w14:gs>
            <w14:gs w14:pos="60000">
              <w14:schemeClr w14:val="accent6"/>
            </w14:gs>
            <w14:gs w14:pos="100000">
              <w14:schemeClr w14:val="accent3"/>
            </w14:gs>
          </w14:gsLst>
          <w14:lin w14:ang="0" w14:scaled="0"/>
        </w14:gradFill>
      </w14:textFill>
    </w:rPr>
  </w:style>
  <w:style w:type="character" w:customStyle="1" w:styleId="QuoteChar">
    <w:name w:val="Quote Char"/>
    <w:basedOn w:val="DefaultParagraphFont"/>
    <w:link w:val="Quote"/>
    <w:uiPriority w:val="24"/>
    <w:rsid w:val="00806E2E"/>
    <w:rPr>
      <w:iCs/>
      <w:color w:val="404040" w:themeColor="text1" w:themeTint="BF"/>
      <w:sz w:val="36"/>
      <w:lang w:val="en-US"/>
      <w14:textFill>
        <w14:gradFill>
          <w14:gsLst>
            <w14:gs w14:pos="0">
              <w14:schemeClr w14:val="accent1"/>
            </w14:gs>
            <w14:gs w14:pos="60000">
              <w14:schemeClr w14:val="accent6"/>
            </w14:gs>
            <w14:gs w14:pos="100000">
              <w14:schemeClr w14:val="accent3"/>
            </w14:gs>
          </w14:gsLst>
          <w14:lin w14:ang="0" w14:scaled="0"/>
        </w14:gradFill>
      </w14:textFill>
    </w:rPr>
  </w:style>
  <w:style w:type="paragraph" w:styleId="IntenseQuote">
    <w:name w:val="Intense Quote"/>
    <w:basedOn w:val="Normal"/>
    <w:next w:val="Normal"/>
    <w:link w:val="IntenseQuoteChar"/>
    <w:uiPriority w:val="24"/>
    <w:semiHidden/>
    <w:qFormat/>
    <w:rsid w:val="00494C0E"/>
    <w:pPr>
      <w:pBdr>
        <w:top w:val="single" w:sz="4" w:space="7" w:color="E31937" w:themeColor="accent1"/>
        <w:bottom w:val="single" w:sz="4" w:space="6" w:color="E31937" w:themeColor="accent1"/>
      </w:pBdr>
      <w:shd w:val="clear" w:color="auto" w:fill="E31937" w:themeFill="accent1"/>
      <w:spacing w:before="360" w:after="360"/>
      <w:jc w:val="center"/>
    </w:pPr>
    <w:rPr>
      <w:iCs/>
      <w:color w:val="FFFFFF" w:themeColor="background1"/>
    </w:rPr>
  </w:style>
  <w:style w:type="character" w:customStyle="1" w:styleId="IntenseQuoteChar">
    <w:name w:val="Intense Quote Char"/>
    <w:basedOn w:val="DefaultParagraphFont"/>
    <w:link w:val="IntenseQuote"/>
    <w:uiPriority w:val="24"/>
    <w:semiHidden/>
    <w:rsid w:val="00082192"/>
    <w:rPr>
      <w:iCs/>
      <w:color w:val="FFFFFF" w:themeColor="background1"/>
      <w:sz w:val="20"/>
      <w:shd w:val="clear" w:color="auto" w:fill="E31937" w:themeFill="accent1"/>
    </w:rPr>
  </w:style>
  <w:style w:type="table" w:styleId="TableGridLight">
    <w:name w:val="Grid Table Light"/>
    <w:basedOn w:val="TableNormal"/>
    <w:uiPriority w:val="40"/>
    <w:rsid w:val="00157B4D"/>
    <w:pPr>
      <w:spacing w:after="0" w:line="240" w:lineRule="auto"/>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style>
  <w:style w:type="table" w:styleId="PlainTable4">
    <w:name w:val="Plain Table 4"/>
    <w:basedOn w:val="TableNormal"/>
    <w:uiPriority w:val="44"/>
    <w:rsid w:val="00FA13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CD3F1D"/>
    <w:rPr>
      <w:sz w:val="16"/>
      <w:szCs w:val="16"/>
    </w:rPr>
  </w:style>
  <w:style w:type="paragraph" w:styleId="CommentText">
    <w:name w:val="annotation text"/>
    <w:basedOn w:val="Normal"/>
    <w:link w:val="CommentTextChar"/>
    <w:uiPriority w:val="99"/>
    <w:unhideWhenUsed/>
    <w:rsid w:val="00CD3F1D"/>
    <w:pPr>
      <w:spacing w:line="240" w:lineRule="auto"/>
    </w:pPr>
    <w:rPr>
      <w:szCs w:val="20"/>
    </w:rPr>
  </w:style>
  <w:style w:type="character" w:customStyle="1" w:styleId="CommentTextChar">
    <w:name w:val="Comment Text Char"/>
    <w:basedOn w:val="DefaultParagraphFont"/>
    <w:link w:val="CommentText"/>
    <w:uiPriority w:val="99"/>
    <w:rsid w:val="00CD3F1D"/>
    <w:rPr>
      <w:sz w:val="20"/>
      <w:szCs w:val="20"/>
    </w:rPr>
  </w:style>
  <w:style w:type="paragraph" w:styleId="CommentSubject">
    <w:name w:val="annotation subject"/>
    <w:basedOn w:val="CommentText"/>
    <w:next w:val="CommentText"/>
    <w:link w:val="CommentSubjectChar"/>
    <w:uiPriority w:val="99"/>
    <w:semiHidden/>
    <w:unhideWhenUsed/>
    <w:rsid w:val="00CD3F1D"/>
    <w:rPr>
      <w:b/>
      <w:bCs/>
    </w:rPr>
  </w:style>
  <w:style w:type="character" w:customStyle="1" w:styleId="CommentSubjectChar">
    <w:name w:val="Comment Subject Char"/>
    <w:basedOn w:val="CommentTextChar"/>
    <w:link w:val="CommentSubject"/>
    <w:uiPriority w:val="99"/>
    <w:semiHidden/>
    <w:rsid w:val="00CD3F1D"/>
    <w:rPr>
      <w:b/>
      <w:bCs/>
      <w:sz w:val="20"/>
      <w:szCs w:val="20"/>
    </w:rPr>
  </w:style>
  <w:style w:type="paragraph" w:styleId="Revision">
    <w:name w:val="Revision"/>
    <w:hidden/>
    <w:uiPriority w:val="99"/>
    <w:semiHidden/>
    <w:rsid w:val="00CD3F1D"/>
    <w:pPr>
      <w:spacing w:after="0" w:line="240" w:lineRule="auto"/>
    </w:pPr>
  </w:style>
  <w:style w:type="paragraph" w:styleId="BalloonText">
    <w:name w:val="Balloon Text"/>
    <w:basedOn w:val="Normal"/>
    <w:link w:val="BalloonTextChar"/>
    <w:uiPriority w:val="99"/>
    <w:semiHidden/>
    <w:unhideWhenUsed/>
    <w:rsid w:val="00CD3F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3F1D"/>
    <w:rPr>
      <w:rFonts w:ascii="Segoe UI" w:hAnsi="Segoe UI" w:cs="Segoe UI"/>
      <w:sz w:val="18"/>
      <w:szCs w:val="18"/>
    </w:rPr>
  </w:style>
  <w:style w:type="character" w:customStyle="1" w:styleId="Heading5Char">
    <w:name w:val="Heading 5 Char"/>
    <w:basedOn w:val="DefaultParagraphFont"/>
    <w:link w:val="Heading5"/>
    <w:uiPriority w:val="9"/>
    <w:rsid w:val="00EB6A40"/>
    <w:rPr>
      <w:rFonts w:asciiTheme="majorHAnsi" w:eastAsiaTheme="majorEastAsia" w:hAnsiTheme="majorHAnsi" w:cstheme="majorBidi"/>
      <w:caps/>
      <w:color w:val="000000" w:themeColor="text1"/>
      <w:sz w:val="24"/>
    </w:rPr>
  </w:style>
  <w:style w:type="character" w:customStyle="1" w:styleId="Heading6Char">
    <w:name w:val="Heading 6 Char"/>
    <w:basedOn w:val="DefaultParagraphFont"/>
    <w:link w:val="Heading6"/>
    <w:uiPriority w:val="9"/>
    <w:rsid w:val="00CC383C"/>
    <w:rPr>
      <w:rFonts w:asciiTheme="majorHAnsi" w:eastAsiaTheme="majorEastAsia" w:hAnsiTheme="majorHAnsi" w:cstheme="majorBidi"/>
      <w:b/>
      <w:sz w:val="20"/>
    </w:rPr>
  </w:style>
  <w:style w:type="paragraph" w:customStyle="1" w:styleId="DocumentTitle">
    <w:name w:val="Document Title"/>
    <w:basedOn w:val="Normal"/>
    <w:next w:val="BodyText"/>
    <w:uiPriority w:val="99"/>
    <w:qFormat/>
    <w:rsid w:val="00E67721"/>
    <w:pPr>
      <w:spacing w:after="60" w:line="228" w:lineRule="auto"/>
    </w:pPr>
    <w:rPr>
      <w:sz w:val="56"/>
    </w:rPr>
  </w:style>
  <w:style w:type="paragraph" w:customStyle="1" w:styleId="DocumentType">
    <w:name w:val="Document Type"/>
    <w:basedOn w:val="Normal"/>
    <w:next w:val="BodyText"/>
    <w:uiPriority w:val="99"/>
    <w:qFormat/>
    <w:rsid w:val="00595345"/>
    <w:pPr>
      <w:spacing w:after="0" w:line="240" w:lineRule="auto"/>
    </w:pPr>
    <w:rPr>
      <w:sz w:val="40"/>
    </w:rPr>
  </w:style>
  <w:style w:type="paragraph" w:customStyle="1" w:styleId="DepartmentorOwner">
    <w:name w:val="Department or Owner"/>
    <w:basedOn w:val="Normal"/>
    <w:uiPriority w:val="99"/>
    <w:qFormat/>
    <w:rsid w:val="00D134B9"/>
    <w:pPr>
      <w:spacing w:before="60" w:after="60"/>
    </w:pPr>
    <w:rPr>
      <w:sz w:val="36"/>
    </w:rPr>
  </w:style>
  <w:style w:type="paragraph" w:styleId="Date">
    <w:name w:val="Date"/>
    <w:basedOn w:val="Normal"/>
    <w:next w:val="BodyText"/>
    <w:link w:val="DateChar"/>
    <w:uiPriority w:val="99"/>
    <w:qFormat/>
    <w:rsid w:val="00D134B9"/>
    <w:pPr>
      <w:spacing w:after="0"/>
    </w:pPr>
    <w:rPr>
      <w:sz w:val="24"/>
    </w:rPr>
  </w:style>
  <w:style w:type="character" w:customStyle="1" w:styleId="DateChar">
    <w:name w:val="Date Char"/>
    <w:basedOn w:val="DefaultParagraphFont"/>
    <w:link w:val="Date"/>
    <w:uiPriority w:val="99"/>
    <w:rsid w:val="00D134B9"/>
    <w:rPr>
      <w:sz w:val="24"/>
    </w:rPr>
  </w:style>
  <w:style w:type="paragraph" w:styleId="FootnoteText">
    <w:name w:val="footnote text"/>
    <w:basedOn w:val="Normal"/>
    <w:link w:val="FootnoteTextChar"/>
    <w:uiPriority w:val="34"/>
    <w:qFormat/>
    <w:rsid w:val="0056547E"/>
    <w:pPr>
      <w:spacing w:line="240" w:lineRule="auto"/>
    </w:pPr>
    <w:rPr>
      <w:sz w:val="18"/>
      <w:szCs w:val="20"/>
    </w:rPr>
  </w:style>
  <w:style w:type="character" w:customStyle="1" w:styleId="FootnoteTextChar">
    <w:name w:val="Footnote Text Char"/>
    <w:basedOn w:val="DefaultParagraphFont"/>
    <w:link w:val="FootnoteText"/>
    <w:uiPriority w:val="34"/>
    <w:rsid w:val="009C7204"/>
    <w:rPr>
      <w:sz w:val="18"/>
      <w:szCs w:val="20"/>
    </w:rPr>
  </w:style>
  <w:style w:type="paragraph" w:styleId="Signature">
    <w:name w:val="Signature"/>
    <w:basedOn w:val="Normal"/>
    <w:link w:val="SignatureChar"/>
    <w:uiPriority w:val="99"/>
    <w:qFormat/>
    <w:rsid w:val="00580BF2"/>
    <w:pPr>
      <w:spacing w:before="6000" w:after="0"/>
      <w:contextualSpacing/>
    </w:pPr>
  </w:style>
  <w:style w:type="character" w:customStyle="1" w:styleId="SignatureChar">
    <w:name w:val="Signature Char"/>
    <w:basedOn w:val="DefaultParagraphFont"/>
    <w:link w:val="Signature"/>
    <w:uiPriority w:val="99"/>
    <w:rsid w:val="00580BF2"/>
    <w:rPr>
      <w:sz w:val="20"/>
    </w:rPr>
  </w:style>
  <w:style w:type="character" w:styleId="Hyperlink">
    <w:name w:val="Hyperlink"/>
    <w:basedOn w:val="DefaultParagraphFont"/>
    <w:uiPriority w:val="99"/>
    <w:unhideWhenUsed/>
    <w:rsid w:val="00806E2E"/>
    <w:rPr>
      <w:color w:val="5236AB" w:themeColor="accent3"/>
      <w:u w:val="single"/>
    </w:rPr>
  </w:style>
  <w:style w:type="character" w:customStyle="1" w:styleId="UnresolvedMention1">
    <w:name w:val="Unresolved Mention1"/>
    <w:basedOn w:val="DefaultParagraphFont"/>
    <w:uiPriority w:val="99"/>
    <w:semiHidden/>
    <w:unhideWhenUsed/>
    <w:rsid w:val="0056547E"/>
    <w:rPr>
      <w:color w:val="605E5C"/>
      <w:shd w:val="clear" w:color="auto" w:fill="E1DFDD"/>
    </w:rPr>
  </w:style>
  <w:style w:type="paragraph" w:styleId="ListBullet">
    <w:name w:val="List Bullet"/>
    <w:basedOn w:val="Normal"/>
    <w:uiPriority w:val="34"/>
    <w:qFormat/>
    <w:rsid w:val="00660BF5"/>
    <w:pPr>
      <w:numPr>
        <w:numId w:val="11"/>
      </w:numPr>
      <w:contextualSpacing/>
    </w:pPr>
  </w:style>
  <w:style w:type="paragraph" w:styleId="ListBullet2">
    <w:name w:val="List Bullet 2"/>
    <w:basedOn w:val="Normal"/>
    <w:uiPriority w:val="34"/>
    <w:qFormat/>
    <w:rsid w:val="00660BF5"/>
    <w:pPr>
      <w:numPr>
        <w:numId w:val="12"/>
      </w:numPr>
      <w:tabs>
        <w:tab w:val="clear" w:pos="643"/>
        <w:tab w:val="left" w:pos="720"/>
      </w:tabs>
      <w:ind w:left="720"/>
      <w:contextualSpacing/>
    </w:pPr>
  </w:style>
  <w:style w:type="paragraph" w:styleId="ListBullet3">
    <w:name w:val="List Bullet 3"/>
    <w:basedOn w:val="Normal"/>
    <w:uiPriority w:val="34"/>
    <w:qFormat/>
    <w:rsid w:val="00660BF5"/>
    <w:pPr>
      <w:numPr>
        <w:numId w:val="13"/>
      </w:numPr>
      <w:tabs>
        <w:tab w:val="clear" w:pos="926"/>
        <w:tab w:val="left" w:pos="1080"/>
      </w:tabs>
      <w:ind w:left="1080"/>
      <w:contextualSpacing/>
    </w:pPr>
  </w:style>
  <w:style w:type="paragraph" w:customStyle="1" w:styleId="TableText">
    <w:name w:val="Table Text"/>
    <w:basedOn w:val="Normal"/>
    <w:uiPriority w:val="29"/>
    <w:qFormat/>
    <w:rsid w:val="00F47BF0"/>
    <w:pPr>
      <w:spacing w:before="120" w:line="240" w:lineRule="auto"/>
    </w:pPr>
  </w:style>
  <w:style w:type="paragraph" w:customStyle="1" w:styleId="TableSubtitle">
    <w:name w:val="Table Subtitle"/>
    <w:basedOn w:val="TableText"/>
    <w:uiPriority w:val="29"/>
    <w:qFormat/>
    <w:rsid w:val="00F47BF0"/>
    <w:rPr>
      <w:b/>
    </w:rPr>
  </w:style>
  <w:style w:type="paragraph" w:customStyle="1" w:styleId="SectionTitle">
    <w:name w:val="Section Title"/>
    <w:basedOn w:val="DocumentTitle"/>
    <w:next w:val="BodyText"/>
    <w:uiPriority w:val="99"/>
    <w:qFormat/>
    <w:rsid w:val="00F47BF0"/>
    <w:pPr>
      <w:spacing w:before="360"/>
    </w:pPr>
  </w:style>
  <w:style w:type="paragraph" w:styleId="TOCHeading">
    <w:name w:val="TOC Heading"/>
    <w:basedOn w:val="Heading1"/>
    <w:next w:val="Normal"/>
    <w:uiPriority w:val="39"/>
    <w:unhideWhenUsed/>
    <w:qFormat/>
    <w:rsid w:val="00E67721"/>
    <w:pPr>
      <w:pageBreakBefore/>
      <w:numPr>
        <w:numId w:val="0"/>
      </w:numPr>
      <w:spacing w:before="0"/>
      <w:outlineLvl w:val="9"/>
    </w:pPr>
    <w:rPr>
      <w:color w:val="auto"/>
    </w:rPr>
  </w:style>
  <w:style w:type="paragraph" w:styleId="TOC1">
    <w:name w:val="toc 1"/>
    <w:basedOn w:val="Normal"/>
    <w:next w:val="Normal"/>
    <w:autoRedefine/>
    <w:uiPriority w:val="39"/>
    <w:unhideWhenUsed/>
    <w:rsid w:val="00A81E4B"/>
    <w:pPr>
      <w:tabs>
        <w:tab w:val="left" w:pos="480"/>
        <w:tab w:val="right" w:leader="underscore" w:pos="10070"/>
      </w:tabs>
      <w:spacing w:before="240" w:line="240" w:lineRule="auto"/>
    </w:pPr>
    <w:rPr>
      <w:b/>
      <w:color w:val="E31937" w:themeColor="accent1"/>
      <w:sz w:val="24"/>
    </w:rPr>
  </w:style>
  <w:style w:type="paragraph" w:styleId="TOC2">
    <w:name w:val="toc 2"/>
    <w:basedOn w:val="Normal"/>
    <w:next w:val="Normal"/>
    <w:autoRedefine/>
    <w:uiPriority w:val="39"/>
    <w:unhideWhenUsed/>
    <w:rsid w:val="005B5A5F"/>
    <w:pPr>
      <w:tabs>
        <w:tab w:val="left" w:pos="1440"/>
        <w:tab w:val="right" w:leader="underscore" w:pos="10070"/>
      </w:tabs>
      <w:spacing w:line="240" w:lineRule="auto"/>
      <w:ind w:left="480"/>
    </w:pPr>
  </w:style>
  <w:style w:type="paragraph" w:styleId="TOC3">
    <w:name w:val="toc 3"/>
    <w:basedOn w:val="Normal"/>
    <w:next w:val="Normal"/>
    <w:autoRedefine/>
    <w:uiPriority w:val="39"/>
    <w:unhideWhenUsed/>
    <w:rsid w:val="005B5A5F"/>
    <w:pPr>
      <w:tabs>
        <w:tab w:val="left" w:pos="1440"/>
        <w:tab w:val="right" w:leader="underscore" w:pos="10070"/>
      </w:tabs>
      <w:spacing w:line="240" w:lineRule="auto"/>
      <w:ind w:left="480"/>
    </w:pPr>
  </w:style>
  <w:style w:type="character" w:styleId="Emphasis">
    <w:name w:val="Emphasis"/>
    <w:basedOn w:val="DefaultParagraphFont"/>
    <w:uiPriority w:val="19"/>
    <w:qFormat/>
    <w:rsid w:val="009A28C7"/>
    <w:rPr>
      <w:i/>
      <w:iCs/>
    </w:rPr>
  </w:style>
  <w:style w:type="character" w:styleId="Strong">
    <w:name w:val="Strong"/>
    <w:basedOn w:val="DefaultParagraphFont"/>
    <w:uiPriority w:val="19"/>
    <w:qFormat/>
    <w:rsid w:val="009A28C7"/>
    <w:rPr>
      <w:b/>
      <w:bCs/>
    </w:rPr>
  </w:style>
  <w:style w:type="paragraph" w:styleId="BodyText">
    <w:name w:val="Body Text"/>
    <w:aliases w:val="Tempo Body Text,bt,body text,BODY TEXT,t,Tempo Body Text1,bt1,body text1,BODY TEXT1,t1,Tempo Body Text2,bt2,body text2,BODY TEXT2,t2,Tempo Body Text3,bt3,body text3,BODY TEXT3,t3,Tempo Body Text4,bt4,body text4,BODY TEXT4,t4,b,Tekst para,??"/>
    <w:basedOn w:val="Normal"/>
    <w:link w:val="BodyTextChar"/>
    <w:qFormat/>
    <w:rsid w:val="008A1B7B"/>
  </w:style>
  <w:style w:type="character" w:customStyle="1" w:styleId="BodyTextChar">
    <w:name w:val="Body Text Char"/>
    <w:aliases w:val="Tempo Body Text Char,bt Char,body text Char,BODY TEXT Char,t Char,Tempo Body Text1 Char,bt1 Char,body text1 Char,BODY TEXT1 Char,t1 Char,Tempo Body Text2 Char,bt2 Char,body text2 Char,BODY TEXT2 Char,t2 Char,Tempo Body Text3 Char,bt3 Char"/>
    <w:basedOn w:val="DefaultParagraphFont"/>
    <w:link w:val="BodyText"/>
    <w:rsid w:val="009C7204"/>
    <w:rPr>
      <w:sz w:val="20"/>
    </w:rPr>
  </w:style>
  <w:style w:type="paragraph" w:styleId="BlockText">
    <w:name w:val="Block Text"/>
    <w:basedOn w:val="Normal"/>
    <w:uiPriority w:val="24"/>
    <w:qFormat/>
    <w:rsid w:val="00082192"/>
    <w:pPr>
      <w:pBdr>
        <w:top w:val="single" w:sz="2" w:space="7" w:color="E31937" w:themeColor="accent1"/>
        <w:left w:val="single" w:sz="2" w:space="0" w:color="E31937" w:themeColor="accent1"/>
        <w:bottom w:val="single" w:sz="2" w:space="6" w:color="E31937" w:themeColor="accent1"/>
        <w:right w:val="single" w:sz="2" w:space="0" w:color="E31937" w:themeColor="accent1"/>
      </w:pBdr>
      <w:shd w:val="clear" w:color="auto" w:fill="E31937" w:themeFill="accent1"/>
      <w:spacing w:before="360" w:after="360"/>
      <w:jc w:val="center"/>
    </w:pPr>
    <w:rPr>
      <w:rFonts w:eastAsiaTheme="minorEastAsia"/>
      <w:color w:val="FFFFFF" w:themeColor="background1"/>
    </w:rPr>
  </w:style>
  <w:style w:type="paragraph" w:customStyle="1" w:styleId="TableHeading">
    <w:name w:val="Table Heading"/>
    <w:basedOn w:val="TableText"/>
    <w:uiPriority w:val="29"/>
    <w:qFormat/>
    <w:rsid w:val="00FE3988"/>
  </w:style>
  <w:style w:type="character" w:styleId="PlaceholderText">
    <w:name w:val="Placeholder Text"/>
    <w:basedOn w:val="DefaultParagraphFont"/>
    <w:uiPriority w:val="99"/>
    <w:semiHidden/>
    <w:rsid w:val="0062312C"/>
    <w:rPr>
      <w:color w:val="808080"/>
    </w:rPr>
  </w:style>
  <w:style w:type="character" w:customStyle="1" w:styleId="Heading7Char">
    <w:name w:val="Heading 7 Char"/>
    <w:basedOn w:val="DefaultParagraphFont"/>
    <w:link w:val="Heading7"/>
    <w:uiPriority w:val="9"/>
    <w:rsid w:val="00CC383C"/>
    <w:rPr>
      <w:rFonts w:asciiTheme="majorHAnsi" w:eastAsiaTheme="majorEastAsia" w:hAnsiTheme="majorHAnsi" w:cstheme="majorBidi"/>
      <w:iCs/>
      <w:caps/>
      <w:sz w:val="20"/>
    </w:rPr>
  </w:style>
  <w:style w:type="character" w:customStyle="1" w:styleId="Heading8Char">
    <w:name w:val="Heading 8 Char"/>
    <w:aliases w:val="Chart title Char"/>
    <w:basedOn w:val="DefaultParagraphFont"/>
    <w:link w:val="Heading8"/>
    <w:uiPriority w:val="9"/>
    <w:rsid w:val="00413EE3"/>
    <w:rPr>
      <w:rFonts w:asciiTheme="majorHAnsi" w:eastAsiaTheme="majorEastAsia" w:hAnsiTheme="majorHAnsi" w:cstheme="majorBidi"/>
      <w:b/>
      <w:sz w:val="20"/>
      <w:szCs w:val="21"/>
    </w:rPr>
  </w:style>
  <w:style w:type="character" w:customStyle="1" w:styleId="Heading9Char">
    <w:name w:val="Heading 9 Char"/>
    <w:aliases w:val="Appendix Heading 1 Char"/>
    <w:basedOn w:val="DefaultParagraphFont"/>
    <w:link w:val="Heading9"/>
    <w:uiPriority w:val="9"/>
    <w:rsid w:val="00413EE3"/>
    <w:rPr>
      <w:rFonts w:asciiTheme="majorHAnsi" w:eastAsiaTheme="majorEastAsia" w:hAnsiTheme="majorHAnsi" w:cstheme="majorBidi"/>
      <w:iCs/>
      <w:sz w:val="48"/>
      <w:szCs w:val="21"/>
    </w:rPr>
  </w:style>
  <w:style w:type="paragraph" w:styleId="TOC4">
    <w:name w:val="toc 4"/>
    <w:basedOn w:val="Normal"/>
    <w:next w:val="Normal"/>
    <w:autoRedefine/>
    <w:uiPriority w:val="39"/>
    <w:unhideWhenUsed/>
    <w:rsid w:val="005B5A5F"/>
    <w:pPr>
      <w:tabs>
        <w:tab w:val="left" w:pos="1440"/>
        <w:tab w:val="right" w:leader="underscore" w:pos="10070"/>
      </w:tabs>
      <w:spacing w:after="100"/>
      <w:ind w:left="480"/>
    </w:pPr>
  </w:style>
  <w:style w:type="paragraph" w:customStyle="1" w:styleId="FigureHeading">
    <w:name w:val="Figure Heading"/>
    <w:basedOn w:val="Footer"/>
    <w:uiPriority w:val="25"/>
    <w:qFormat/>
    <w:rsid w:val="00806E2E"/>
    <w:pPr>
      <w:spacing w:before="240" w:after="40"/>
    </w:pPr>
    <w:rPr>
      <w:color w:val="5236AB" w:themeColor="accent3"/>
    </w:rPr>
  </w:style>
  <w:style w:type="paragraph" w:customStyle="1" w:styleId="AppendixHeading2">
    <w:name w:val="Appendix Heading 2"/>
    <w:basedOn w:val="Normal"/>
    <w:next w:val="BodyText"/>
    <w:uiPriority w:val="10"/>
    <w:qFormat/>
    <w:rsid w:val="00F87298"/>
    <w:pPr>
      <w:keepNext/>
      <w:keepLines/>
      <w:numPr>
        <w:ilvl w:val="1"/>
        <w:numId w:val="15"/>
      </w:numPr>
      <w:spacing w:before="320" w:line="240" w:lineRule="auto"/>
    </w:pPr>
    <w:rPr>
      <w:b/>
      <w:sz w:val="32"/>
    </w:rPr>
  </w:style>
  <w:style w:type="paragraph" w:customStyle="1" w:styleId="AppendixHeading3">
    <w:name w:val="Appendix Heading 3"/>
    <w:basedOn w:val="Normal"/>
    <w:next w:val="BodyText"/>
    <w:uiPriority w:val="10"/>
    <w:qFormat/>
    <w:rsid w:val="00F87298"/>
    <w:pPr>
      <w:keepNext/>
      <w:keepLines/>
      <w:numPr>
        <w:ilvl w:val="2"/>
        <w:numId w:val="15"/>
      </w:numPr>
      <w:spacing w:before="240" w:line="240" w:lineRule="auto"/>
    </w:pPr>
    <w:rPr>
      <w:sz w:val="28"/>
    </w:rPr>
  </w:style>
  <w:style w:type="paragraph" w:customStyle="1" w:styleId="AppendixHeading4">
    <w:name w:val="Appendix Heading 4"/>
    <w:basedOn w:val="Normal"/>
    <w:next w:val="BodyText"/>
    <w:uiPriority w:val="10"/>
    <w:qFormat/>
    <w:rsid w:val="00F87298"/>
    <w:pPr>
      <w:keepNext/>
      <w:keepLines/>
      <w:numPr>
        <w:ilvl w:val="3"/>
        <w:numId w:val="15"/>
      </w:numPr>
      <w:spacing w:before="180" w:after="80" w:line="240" w:lineRule="auto"/>
    </w:pPr>
    <w:rPr>
      <w:sz w:val="24"/>
    </w:rPr>
  </w:style>
  <w:style w:type="character" w:styleId="FollowedHyperlink">
    <w:name w:val="FollowedHyperlink"/>
    <w:basedOn w:val="DefaultParagraphFont"/>
    <w:uiPriority w:val="99"/>
    <w:semiHidden/>
    <w:unhideWhenUsed/>
    <w:rsid w:val="009411E3"/>
    <w:rPr>
      <w:color w:val="5236AB" w:themeColor="followedHyperlink"/>
      <w:u w:val="single"/>
    </w:rPr>
  </w:style>
  <w:style w:type="character" w:customStyle="1" w:styleId="ConfidentialityType">
    <w:name w:val="Confidentiality Type"/>
    <w:basedOn w:val="DefaultParagraphFont"/>
    <w:uiPriority w:val="99"/>
    <w:semiHidden/>
    <w:rsid w:val="00713328"/>
  </w:style>
  <w:style w:type="table" w:customStyle="1" w:styleId="TableHighlight">
    <w:name w:val="Table Highlight"/>
    <w:basedOn w:val="TableNormal"/>
    <w:uiPriority w:val="99"/>
    <w:rsid w:val="004923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FFFFFF" w:themeColor="background1"/>
      </w:rPr>
      <w:tblPr/>
      <w:tcPr>
        <w:shd w:val="clear" w:color="auto" w:fill="5236AB" w:themeFill="accent3"/>
      </w:tcPr>
    </w:tblStylePr>
    <w:tblStylePr w:type="firstCol">
      <w:rPr>
        <w:color w:val="FFFFFF" w:themeColor="background1"/>
      </w:rPr>
      <w:tblPr/>
      <w:tcPr>
        <w:shd w:val="clear" w:color="auto" w:fill="927DD6" w:themeFill="accent3" w:themeFillTint="99"/>
      </w:tcPr>
    </w:tblStylePr>
  </w:style>
  <w:style w:type="paragraph" w:styleId="Caption">
    <w:name w:val="caption"/>
    <w:basedOn w:val="Normal"/>
    <w:next w:val="Normal"/>
    <w:uiPriority w:val="35"/>
    <w:unhideWhenUsed/>
    <w:qFormat/>
    <w:rsid w:val="009B3768"/>
    <w:pPr>
      <w:spacing w:after="200" w:line="240" w:lineRule="auto"/>
    </w:pPr>
    <w:rPr>
      <w:i/>
      <w:iCs/>
      <w:color w:val="696969" w:themeColor="text2"/>
      <w:sz w:val="18"/>
      <w:szCs w:val="18"/>
    </w:rPr>
  </w:style>
  <w:style w:type="character" w:styleId="FootnoteReference">
    <w:name w:val="footnote reference"/>
    <w:basedOn w:val="DefaultParagraphFont"/>
    <w:uiPriority w:val="99"/>
    <w:semiHidden/>
    <w:unhideWhenUsed/>
    <w:rsid w:val="006455A4"/>
    <w:rPr>
      <w:vertAlign w:val="superscript"/>
    </w:rPr>
  </w:style>
  <w:style w:type="paragraph" w:customStyle="1" w:styleId="paragraph">
    <w:name w:val="paragraph"/>
    <w:basedOn w:val="Normal"/>
    <w:rsid w:val="000A4693"/>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normaltextrun">
    <w:name w:val="normaltextrun"/>
    <w:basedOn w:val="DefaultParagraphFont"/>
    <w:rsid w:val="000A4693"/>
  </w:style>
  <w:style w:type="character" w:customStyle="1" w:styleId="eop">
    <w:name w:val="eop"/>
    <w:basedOn w:val="DefaultParagraphFont"/>
    <w:rsid w:val="000A46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734098">
      <w:bodyDiv w:val="1"/>
      <w:marLeft w:val="0"/>
      <w:marRight w:val="0"/>
      <w:marTop w:val="0"/>
      <w:marBottom w:val="0"/>
      <w:divBdr>
        <w:top w:val="none" w:sz="0" w:space="0" w:color="auto"/>
        <w:left w:val="none" w:sz="0" w:space="0" w:color="auto"/>
        <w:bottom w:val="none" w:sz="0" w:space="0" w:color="auto"/>
        <w:right w:val="none" w:sz="0" w:space="0" w:color="auto"/>
      </w:divBdr>
      <w:divsChild>
        <w:div w:id="527447561">
          <w:marLeft w:val="0"/>
          <w:marRight w:val="0"/>
          <w:marTop w:val="0"/>
          <w:marBottom w:val="0"/>
          <w:divBdr>
            <w:top w:val="none" w:sz="0" w:space="0" w:color="auto"/>
            <w:left w:val="none" w:sz="0" w:space="0" w:color="auto"/>
            <w:bottom w:val="none" w:sz="0" w:space="0" w:color="auto"/>
            <w:right w:val="none" w:sz="0" w:space="0" w:color="auto"/>
          </w:divBdr>
          <w:divsChild>
            <w:div w:id="2441619">
              <w:marLeft w:val="0"/>
              <w:marRight w:val="0"/>
              <w:marTop w:val="0"/>
              <w:marBottom w:val="0"/>
              <w:divBdr>
                <w:top w:val="none" w:sz="0" w:space="0" w:color="auto"/>
                <w:left w:val="none" w:sz="0" w:space="0" w:color="auto"/>
                <w:bottom w:val="none" w:sz="0" w:space="0" w:color="auto"/>
                <w:right w:val="none" w:sz="0" w:space="0" w:color="auto"/>
              </w:divBdr>
              <w:divsChild>
                <w:div w:id="1897230497">
                  <w:marLeft w:val="0"/>
                  <w:marRight w:val="0"/>
                  <w:marTop w:val="0"/>
                  <w:marBottom w:val="0"/>
                  <w:divBdr>
                    <w:top w:val="none" w:sz="0" w:space="0" w:color="auto"/>
                    <w:left w:val="none" w:sz="0" w:space="0" w:color="auto"/>
                    <w:bottom w:val="none" w:sz="0" w:space="0" w:color="auto"/>
                    <w:right w:val="none" w:sz="0" w:space="0" w:color="auto"/>
                  </w:divBdr>
                </w:div>
              </w:divsChild>
            </w:div>
            <w:div w:id="55327290">
              <w:marLeft w:val="0"/>
              <w:marRight w:val="0"/>
              <w:marTop w:val="0"/>
              <w:marBottom w:val="0"/>
              <w:divBdr>
                <w:top w:val="none" w:sz="0" w:space="0" w:color="auto"/>
                <w:left w:val="none" w:sz="0" w:space="0" w:color="auto"/>
                <w:bottom w:val="none" w:sz="0" w:space="0" w:color="auto"/>
                <w:right w:val="none" w:sz="0" w:space="0" w:color="auto"/>
              </w:divBdr>
              <w:divsChild>
                <w:div w:id="1270240038">
                  <w:marLeft w:val="0"/>
                  <w:marRight w:val="0"/>
                  <w:marTop w:val="0"/>
                  <w:marBottom w:val="0"/>
                  <w:divBdr>
                    <w:top w:val="none" w:sz="0" w:space="0" w:color="auto"/>
                    <w:left w:val="none" w:sz="0" w:space="0" w:color="auto"/>
                    <w:bottom w:val="none" w:sz="0" w:space="0" w:color="auto"/>
                    <w:right w:val="none" w:sz="0" w:space="0" w:color="auto"/>
                  </w:divBdr>
                </w:div>
              </w:divsChild>
            </w:div>
            <w:div w:id="83376979">
              <w:marLeft w:val="0"/>
              <w:marRight w:val="0"/>
              <w:marTop w:val="0"/>
              <w:marBottom w:val="0"/>
              <w:divBdr>
                <w:top w:val="none" w:sz="0" w:space="0" w:color="auto"/>
                <w:left w:val="none" w:sz="0" w:space="0" w:color="auto"/>
                <w:bottom w:val="none" w:sz="0" w:space="0" w:color="auto"/>
                <w:right w:val="none" w:sz="0" w:space="0" w:color="auto"/>
              </w:divBdr>
              <w:divsChild>
                <w:div w:id="916136148">
                  <w:marLeft w:val="0"/>
                  <w:marRight w:val="0"/>
                  <w:marTop w:val="0"/>
                  <w:marBottom w:val="0"/>
                  <w:divBdr>
                    <w:top w:val="none" w:sz="0" w:space="0" w:color="auto"/>
                    <w:left w:val="none" w:sz="0" w:space="0" w:color="auto"/>
                    <w:bottom w:val="none" w:sz="0" w:space="0" w:color="auto"/>
                    <w:right w:val="none" w:sz="0" w:space="0" w:color="auto"/>
                  </w:divBdr>
                </w:div>
              </w:divsChild>
            </w:div>
            <w:div w:id="528373648">
              <w:marLeft w:val="0"/>
              <w:marRight w:val="0"/>
              <w:marTop w:val="0"/>
              <w:marBottom w:val="0"/>
              <w:divBdr>
                <w:top w:val="none" w:sz="0" w:space="0" w:color="auto"/>
                <w:left w:val="none" w:sz="0" w:space="0" w:color="auto"/>
                <w:bottom w:val="none" w:sz="0" w:space="0" w:color="auto"/>
                <w:right w:val="none" w:sz="0" w:space="0" w:color="auto"/>
              </w:divBdr>
              <w:divsChild>
                <w:div w:id="517545219">
                  <w:marLeft w:val="0"/>
                  <w:marRight w:val="0"/>
                  <w:marTop w:val="0"/>
                  <w:marBottom w:val="0"/>
                  <w:divBdr>
                    <w:top w:val="none" w:sz="0" w:space="0" w:color="auto"/>
                    <w:left w:val="none" w:sz="0" w:space="0" w:color="auto"/>
                    <w:bottom w:val="none" w:sz="0" w:space="0" w:color="auto"/>
                    <w:right w:val="none" w:sz="0" w:space="0" w:color="auto"/>
                  </w:divBdr>
                </w:div>
              </w:divsChild>
            </w:div>
            <w:div w:id="696544349">
              <w:marLeft w:val="0"/>
              <w:marRight w:val="0"/>
              <w:marTop w:val="0"/>
              <w:marBottom w:val="0"/>
              <w:divBdr>
                <w:top w:val="none" w:sz="0" w:space="0" w:color="auto"/>
                <w:left w:val="none" w:sz="0" w:space="0" w:color="auto"/>
                <w:bottom w:val="none" w:sz="0" w:space="0" w:color="auto"/>
                <w:right w:val="none" w:sz="0" w:space="0" w:color="auto"/>
              </w:divBdr>
              <w:divsChild>
                <w:div w:id="888107040">
                  <w:marLeft w:val="0"/>
                  <w:marRight w:val="0"/>
                  <w:marTop w:val="0"/>
                  <w:marBottom w:val="0"/>
                  <w:divBdr>
                    <w:top w:val="none" w:sz="0" w:space="0" w:color="auto"/>
                    <w:left w:val="none" w:sz="0" w:space="0" w:color="auto"/>
                    <w:bottom w:val="none" w:sz="0" w:space="0" w:color="auto"/>
                    <w:right w:val="none" w:sz="0" w:space="0" w:color="auto"/>
                  </w:divBdr>
                </w:div>
              </w:divsChild>
            </w:div>
            <w:div w:id="797575365">
              <w:marLeft w:val="0"/>
              <w:marRight w:val="0"/>
              <w:marTop w:val="0"/>
              <w:marBottom w:val="0"/>
              <w:divBdr>
                <w:top w:val="none" w:sz="0" w:space="0" w:color="auto"/>
                <w:left w:val="none" w:sz="0" w:space="0" w:color="auto"/>
                <w:bottom w:val="none" w:sz="0" w:space="0" w:color="auto"/>
                <w:right w:val="none" w:sz="0" w:space="0" w:color="auto"/>
              </w:divBdr>
              <w:divsChild>
                <w:div w:id="1180660505">
                  <w:marLeft w:val="0"/>
                  <w:marRight w:val="0"/>
                  <w:marTop w:val="0"/>
                  <w:marBottom w:val="0"/>
                  <w:divBdr>
                    <w:top w:val="none" w:sz="0" w:space="0" w:color="auto"/>
                    <w:left w:val="none" w:sz="0" w:space="0" w:color="auto"/>
                    <w:bottom w:val="none" w:sz="0" w:space="0" w:color="auto"/>
                    <w:right w:val="none" w:sz="0" w:space="0" w:color="auto"/>
                  </w:divBdr>
                </w:div>
              </w:divsChild>
            </w:div>
            <w:div w:id="1009913024">
              <w:marLeft w:val="0"/>
              <w:marRight w:val="0"/>
              <w:marTop w:val="0"/>
              <w:marBottom w:val="0"/>
              <w:divBdr>
                <w:top w:val="none" w:sz="0" w:space="0" w:color="auto"/>
                <w:left w:val="none" w:sz="0" w:space="0" w:color="auto"/>
                <w:bottom w:val="none" w:sz="0" w:space="0" w:color="auto"/>
                <w:right w:val="none" w:sz="0" w:space="0" w:color="auto"/>
              </w:divBdr>
              <w:divsChild>
                <w:div w:id="714693176">
                  <w:marLeft w:val="0"/>
                  <w:marRight w:val="0"/>
                  <w:marTop w:val="0"/>
                  <w:marBottom w:val="0"/>
                  <w:divBdr>
                    <w:top w:val="none" w:sz="0" w:space="0" w:color="auto"/>
                    <w:left w:val="none" w:sz="0" w:space="0" w:color="auto"/>
                    <w:bottom w:val="none" w:sz="0" w:space="0" w:color="auto"/>
                    <w:right w:val="none" w:sz="0" w:space="0" w:color="auto"/>
                  </w:divBdr>
                </w:div>
              </w:divsChild>
            </w:div>
            <w:div w:id="1075392670">
              <w:marLeft w:val="0"/>
              <w:marRight w:val="0"/>
              <w:marTop w:val="0"/>
              <w:marBottom w:val="0"/>
              <w:divBdr>
                <w:top w:val="none" w:sz="0" w:space="0" w:color="auto"/>
                <w:left w:val="none" w:sz="0" w:space="0" w:color="auto"/>
                <w:bottom w:val="none" w:sz="0" w:space="0" w:color="auto"/>
                <w:right w:val="none" w:sz="0" w:space="0" w:color="auto"/>
              </w:divBdr>
              <w:divsChild>
                <w:div w:id="1393583553">
                  <w:marLeft w:val="0"/>
                  <w:marRight w:val="0"/>
                  <w:marTop w:val="0"/>
                  <w:marBottom w:val="0"/>
                  <w:divBdr>
                    <w:top w:val="none" w:sz="0" w:space="0" w:color="auto"/>
                    <w:left w:val="none" w:sz="0" w:space="0" w:color="auto"/>
                    <w:bottom w:val="none" w:sz="0" w:space="0" w:color="auto"/>
                    <w:right w:val="none" w:sz="0" w:space="0" w:color="auto"/>
                  </w:divBdr>
                </w:div>
              </w:divsChild>
            </w:div>
            <w:div w:id="1114208782">
              <w:marLeft w:val="0"/>
              <w:marRight w:val="0"/>
              <w:marTop w:val="0"/>
              <w:marBottom w:val="0"/>
              <w:divBdr>
                <w:top w:val="none" w:sz="0" w:space="0" w:color="auto"/>
                <w:left w:val="none" w:sz="0" w:space="0" w:color="auto"/>
                <w:bottom w:val="none" w:sz="0" w:space="0" w:color="auto"/>
                <w:right w:val="none" w:sz="0" w:space="0" w:color="auto"/>
              </w:divBdr>
              <w:divsChild>
                <w:div w:id="1833913291">
                  <w:marLeft w:val="0"/>
                  <w:marRight w:val="0"/>
                  <w:marTop w:val="0"/>
                  <w:marBottom w:val="0"/>
                  <w:divBdr>
                    <w:top w:val="none" w:sz="0" w:space="0" w:color="auto"/>
                    <w:left w:val="none" w:sz="0" w:space="0" w:color="auto"/>
                    <w:bottom w:val="none" w:sz="0" w:space="0" w:color="auto"/>
                    <w:right w:val="none" w:sz="0" w:space="0" w:color="auto"/>
                  </w:divBdr>
                </w:div>
              </w:divsChild>
            </w:div>
            <w:div w:id="1298023793">
              <w:marLeft w:val="0"/>
              <w:marRight w:val="0"/>
              <w:marTop w:val="0"/>
              <w:marBottom w:val="0"/>
              <w:divBdr>
                <w:top w:val="none" w:sz="0" w:space="0" w:color="auto"/>
                <w:left w:val="none" w:sz="0" w:space="0" w:color="auto"/>
                <w:bottom w:val="none" w:sz="0" w:space="0" w:color="auto"/>
                <w:right w:val="none" w:sz="0" w:space="0" w:color="auto"/>
              </w:divBdr>
              <w:divsChild>
                <w:div w:id="1725105111">
                  <w:marLeft w:val="0"/>
                  <w:marRight w:val="0"/>
                  <w:marTop w:val="0"/>
                  <w:marBottom w:val="0"/>
                  <w:divBdr>
                    <w:top w:val="none" w:sz="0" w:space="0" w:color="auto"/>
                    <w:left w:val="none" w:sz="0" w:space="0" w:color="auto"/>
                    <w:bottom w:val="none" w:sz="0" w:space="0" w:color="auto"/>
                    <w:right w:val="none" w:sz="0" w:space="0" w:color="auto"/>
                  </w:divBdr>
                </w:div>
              </w:divsChild>
            </w:div>
            <w:div w:id="1399480585">
              <w:marLeft w:val="0"/>
              <w:marRight w:val="0"/>
              <w:marTop w:val="0"/>
              <w:marBottom w:val="0"/>
              <w:divBdr>
                <w:top w:val="none" w:sz="0" w:space="0" w:color="auto"/>
                <w:left w:val="none" w:sz="0" w:space="0" w:color="auto"/>
                <w:bottom w:val="none" w:sz="0" w:space="0" w:color="auto"/>
                <w:right w:val="none" w:sz="0" w:space="0" w:color="auto"/>
              </w:divBdr>
              <w:divsChild>
                <w:div w:id="73086185">
                  <w:marLeft w:val="0"/>
                  <w:marRight w:val="0"/>
                  <w:marTop w:val="0"/>
                  <w:marBottom w:val="0"/>
                  <w:divBdr>
                    <w:top w:val="none" w:sz="0" w:space="0" w:color="auto"/>
                    <w:left w:val="none" w:sz="0" w:space="0" w:color="auto"/>
                    <w:bottom w:val="none" w:sz="0" w:space="0" w:color="auto"/>
                    <w:right w:val="none" w:sz="0" w:space="0" w:color="auto"/>
                  </w:divBdr>
                </w:div>
                <w:div w:id="561447986">
                  <w:marLeft w:val="0"/>
                  <w:marRight w:val="0"/>
                  <w:marTop w:val="0"/>
                  <w:marBottom w:val="0"/>
                  <w:divBdr>
                    <w:top w:val="none" w:sz="0" w:space="0" w:color="auto"/>
                    <w:left w:val="none" w:sz="0" w:space="0" w:color="auto"/>
                    <w:bottom w:val="none" w:sz="0" w:space="0" w:color="auto"/>
                    <w:right w:val="none" w:sz="0" w:space="0" w:color="auto"/>
                  </w:divBdr>
                </w:div>
              </w:divsChild>
            </w:div>
            <w:div w:id="1442186986">
              <w:marLeft w:val="0"/>
              <w:marRight w:val="0"/>
              <w:marTop w:val="0"/>
              <w:marBottom w:val="0"/>
              <w:divBdr>
                <w:top w:val="none" w:sz="0" w:space="0" w:color="auto"/>
                <w:left w:val="none" w:sz="0" w:space="0" w:color="auto"/>
                <w:bottom w:val="none" w:sz="0" w:space="0" w:color="auto"/>
                <w:right w:val="none" w:sz="0" w:space="0" w:color="auto"/>
              </w:divBdr>
              <w:divsChild>
                <w:div w:id="1106078796">
                  <w:marLeft w:val="0"/>
                  <w:marRight w:val="0"/>
                  <w:marTop w:val="0"/>
                  <w:marBottom w:val="0"/>
                  <w:divBdr>
                    <w:top w:val="none" w:sz="0" w:space="0" w:color="auto"/>
                    <w:left w:val="none" w:sz="0" w:space="0" w:color="auto"/>
                    <w:bottom w:val="none" w:sz="0" w:space="0" w:color="auto"/>
                    <w:right w:val="none" w:sz="0" w:space="0" w:color="auto"/>
                  </w:divBdr>
                </w:div>
                <w:div w:id="1112211774">
                  <w:marLeft w:val="0"/>
                  <w:marRight w:val="0"/>
                  <w:marTop w:val="0"/>
                  <w:marBottom w:val="0"/>
                  <w:divBdr>
                    <w:top w:val="none" w:sz="0" w:space="0" w:color="auto"/>
                    <w:left w:val="none" w:sz="0" w:space="0" w:color="auto"/>
                    <w:bottom w:val="none" w:sz="0" w:space="0" w:color="auto"/>
                    <w:right w:val="none" w:sz="0" w:space="0" w:color="auto"/>
                  </w:divBdr>
                </w:div>
              </w:divsChild>
            </w:div>
            <w:div w:id="1467890349">
              <w:marLeft w:val="0"/>
              <w:marRight w:val="0"/>
              <w:marTop w:val="0"/>
              <w:marBottom w:val="0"/>
              <w:divBdr>
                <w:top w:val="none" w:sz="0" w:space="0" w:color="auto"/>
                <w:left w:val="none" w:sz="0" w:space="0" w:color="auto"/>
                <w:bottom w:val="none" w:sz="0" w:space="0" w:color="auto"/>
                <w:right w:val="none" w:sz="0" w:space="0" w:color="auto"/>
              </w:divBdr>
              <w:divsChild>
                <w:div w:id="1407411323">
                  <w:marLeft w:val="0"/>
                  <w:marRight w:val="0"/>
                  <w:marTop w:val="0"/>
                  <w:marBottom w:val="0"/>
                  <w:divBdr>
                    <w:top w:val="none" w:sz="0" w:space="0" w:color="auto"/>
                    <w:left w:val="none" w:sz="0" w:space="0" w:color="auto"/>
                    <w:bottom w:val="none" w:sz="0" w:space="0" w:color="auto"/>
                    <w:right w:val="none" w:sz="0" w:space="0" w:color="auto"/>
                  </w:divBdr>
                </w:div>
              </w:divsChild>
            </w:div>
            <w:div w:id="1598903577">
              <w:marLeft w:val="0"/>
              <w:marRight w:val="0"/>
              <w:marTop w:val="0"/>
              <w:marBottom w:val="0"/>
              <w:divBdr>
                <w:top w:val="none" w:sz="0" w:space="0" w:color="auto"/>
                <w:left w:val="none" w:sz="0" w:space="0" w:color="auto"/>
                <w:bottom w:val="none" w:sz="0" w:space="0" w:color="auto"/>
                <w:right w:val="none" w:sz="0" w:space="0" w:color="auto"/>
              </w:divBdr>
              <w:divsChild>
                <w:div w:id="1242301206">
                  <w:marLeft w:val="0"/>
                  <w:marRight w:val="0"/>
                  <w:marTop w:val="0"/>
                  <w:marBottom w:val="0"/>
                  <w:divBdr>
                    <w:top w:val="none" w:sz="0" w:space="0" w:color="auto"/>
                    <w:left w:val="none" w:sz="0" w:space="0" w:color="auto"/>
                    <w:bottom w:val="none" w:sz="0" w:space="0" w:color="auto"/>
                    <w:right w:val="none" w:sz="0" w:space="0" w:color="auto"/>
                  </w:divBdr>
                </w:div>
              </w:divsChild>
            </w:div>
            <w:div w:id="1664971857">
              <w:marLeft w:val="0"/>
              <w:marRight w:val="0"/>
              <w:marTop w:val="0"/>
              <w:marBottom w:val="0"/>
              <w:divBdr>
                <w:top w:val="none" w:sz="0" w:space="0" w:color="auto"/>
                <w:left w:val="none" w:sz="0" w:space="0" w:color="auto"/>
                <w:bottom w:val="none" w:sz="0" w:space="0" w:color="auto"/>
                <w:right w:val="none" w:sz="0" w:space="0" w:color="auto"/>
              </w:divBdr>
              <w:divsChild>
                <w:div w:id="509832295">
                  <w:marLeft w:val="0"/>
                  <w:marRight w:val="0"/>
                  <w:marTop w:val="0"/>
                  <w:marBottom w:val="0"/>
                  <w:divBdr>
                    <w:top w:val="none" w:sz="0" w:space="0" w:color="auto"/>
                    <w:left w:val="none" w:sz="0" w:space="0" w:color="auto"/>
                    <w:bottom w:val="none" w:sz="0" w:space="0" w:color="auto"/>
                    <w:right w:val="none" w:sz="0" w:space="0" w:color="auto"/>
                  </w:divBdr>
                </w:div>
              </w:divsChild>
            </w:div>
            <w:div w:id="1920168577">
              <w:marLeft w:val="0"/>
              <w:marRight w:val="0"/>
              <w:marTop w:val="0"/>
              <w:marBottom w:val="0"/>
              <w:divBdr>
                <w:top w:val="none" w:sz="0" w:space="0" w:color="auto"/>
                <w:left w:val="none" w:sz="0" w:space="0" w:color="auto"/>
                <w:bottom w:val="none" w:sz="0" w:space="0" w:color="auto"/>
                <w:right w:val="none" w:sz="0" w:space="0" w:color="auto"/>
              </w:divBdr>
              <w:divsChild>
                <w:div w:id="773135628">
                  <w:marLeft w:val="0"/>
                  <w:marRight w:val="0"/>
                  <w:marTop w:val="0"/>
                  <w:marBottom w:val="0"/>
                  <w:divBdr>
                    <w:top w:val="none" w:sz="0" w:space="0" w:color="auto"/>
                    <w:left w:val="none" w:sz="0" w:space="0" w:color="auto"/>
                    <w:bottom w:val="none" w:sz="0" w:space="0" w:color="auto"/>
                    <w:right w:val="none" w:sz="0" w:space="0" w:color="auto"/>
                  </w:divBdr>
                </w:div>
              </w:divsChild>
            </w:div>
            <w:div w:id="1927834707">
              <w:marLeft w:val="0"/>
              <w:marRight w:val="0"/>
              <w:marTop w:val="0"/>
              <w:marBottom w:val="0"/>
              <w:divBdr>
                <w:top w:val="none" w:sz="0" w:space="0" w:color="auto"/>
                <w:left w:val="none" w:sz="0" w:space="0" w:color="auto"/>
                <w:bottom w:val="none" w:sz="0" w:space="0" w:color="auto"/>
                <w:right w:val="none" w:sz="0" w:space="0" w:color="auto"/>
              </w:divBdr>
              <w:divsChild>
                <w:div w:id="1484933221">
                  <w:marLeft w:val="0"/>
                  <w:marRight w:val="0"/>
                  <w:marTop w:val="0"/>
                  <w:marBottom w:val="0"/>
                  <w:divBdr>
                    <w:top w:val="none" w:sz="0" w:space="0" w:color="auto"/>
                    <w:left w:val="none" w:sz="0" w:space="0" w:color="auto"/>
                    <w:bottom w:val="none" w:sz="0" w:space="0" w:color="auto"/>
                    <w:right w:val="none" w:sz="0" w:space="0" w:color="auto"/>
                  </w:divBdr>
                </w:div>
              </w:divsChild>
            </w:div>
            <w:div w:id="1996832831">
              <w:marLeft w:val="0"/>
              <w:marRight w:val="0"/>
              <w:marTop w:val="0"/>
              <w:marBottom w:val="0"/>
              <w:divBdr>
                <w:top w:val="none" w:sz="0" w:space="0" w:color="auto"/>
                <w:left w:val="none" w:sz="0" w:space="0" w:color="auto"/>
                <w:bottom w:val="none" w:sz="0" w:space="0" w:color="auto"/>
                <w:right w:val="none" w:sz="0" w:space="0" w:color="auto"/>
              </w:divBdr>
              <w:divsChild>
                <w:div w:id="737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72461">
      <w:bodyDiv w:val="1"/>
      <w:marLeft w:val="0"/>
      <w:marRight w:val="0"/>
      <w:marTop w:val="0"/>
      <w:marBottom w:val="0"/>
      <w:divBdr>
        <w:top w:val="none" w:sz="0" w:space="0" w:color="auto"/>
        <w:left w:val="none" w:sz="0" w:space="0" w:color="auto"/>
        <w:bottom w:val="none" w:sz="0" w:space="0" w:color="auto"/>
        <w:right w:val="none" w:sz="0" w:space="0" w:color="auto"/>
      </w:divBdr>
    </w:div>
    <w:div w:id="377507901">
      <w:bodyDiv w:val="1"/>
      <w:marLeft w:val="0"/>
      <w:marRight w:val="0"/>
      <w:marTop w:val="0"/>
      <w:marBottom w:val="0"/>
      <w:divBdr>
        <w:top w:val="none" w:sz="0" w:space="0" w:color="auto"/>
        <w:left w:val="none" w:sz="0" w:space="0" w:color="auto"/>
        <w:bottom w:val="none" w:sz="0" w:space="0" w:color="auto"/>
        <w:right w:val="none" w:sz="0" w:space="0" w:color="auto"/>
      </w:divBdr>
    </w:div>
    <w:div w:id="529298999">
      <w:bodyDiv w:val="1"/>
      <w:marLeft w:val="0"/>
      <w:marRight w:val="0"/>
      <w:marTop w:val="0"/>
      <w:marBottom w:val="0"/>
      <w:divBdr>
        <w:top w:val="none" w:sz="0" w:space="0" w:color="auto"/>
        <w:left w:val="none" w:sz="0" w:space="0" w:color="auto"/>
        <w:bottom w:val="none" w:sz="0" w:space="0" w:color="auto"/>
        <w:right w:val="none" w:sz="0" w:space="0" w:color="auto"/>
      </w:divBdr>
    </w:div>
    <w:div w:id="533463111">
      <w:bodyDiv w:val="1"/>
      <w:marLeft w:val="0"/>
      <w:marRight w:val="0"/>
      <w:marTop w:val="0"/>
      <w:marBottom w:val="0"/>
      <w:divBdr>
        <w:top w:val="none" w:sz="0" w:space="0" w:color="auto"/>
        <w:left w:val="none" w:sz="0" w:space="0" w:color="auto"/>
        <w:bottom w:val="none" w:sz="0" w:space="0" w:color="auto"/>
        <w:right w:val="none" w:sz="0" w:space="0" w:color="auto"/>
      </w:divBdr>
    </w:div>
    <w:div w:id="635600169">
      <w:bodyDiv w:val="1"/>
      <w:marLeft w:val="0"/>
      <w:marRight w:val="0"/>
      <w:marTop w:val="0"/>
      <w:marBottom w:val="0"/>
      <w:divBdr>
        <w:top w:val="none" w:sz="0" w:space="0" w:color="auto"/>
        <w:left w:val="none" w:sz="0" w:space="0" w:color="auto"/>
        <w:bottom w:val="none" w:sz="0" w:space="0" w:color="auto"/>
        <w:right w:val="none" w:sz="0" w:space="0" w:color="auto"/>
      </w:divBdr>
    </w:div>
    <w:div w:id="867568112">
      <w:bodyDiv w:val="1"/>
      <w:marLeft w:val="0"/>
      <w:marRight w:val="0"/>
      <w:marTop w:val="0"/>
      <w:marBottom w:val="0"/>
      <w:divBdr>
        <w:top w:val="none" w:sz="0" w:space="0" w:color="auto"/>
        <w:left w:val="none" w:sz="0" w:space="0" w:color="auto"/>
        <w:bottom w:val="none" w:sz="0" w:space="0" w:color="auto"/>
        <w:right w:val="none" w:sz="0" w:space="0" w:color="auto"/>
      </w:divBdr>
    </w:div>
    <w:div w:id="1127041344">
      <w:bodyDiv w:val="1"/>
      <w:marLeft w:val="0"/>
      <w:marRight w:val="0"/>
      <w:marTop w:val="0"/>
      <w:marBottom w:val="0"/>
      <w:divBdr>
        <w:top w:val="none" w:sz="0" w:space="0" w:color="auto"/>
        <w:left w:val="none" w:sz="0" w:space="0" w:color="auto"/>
        <w:bottom w:val="none" w:sz="0" w:space="0" w:color="auto"/>
        <w:right w:val="none" w:sz="0" w:space="0" w:color="auto"/>
      </w:divBdr>
    </w:div>
    <w:div w:id="1378973055">
      <w:bodyDiv w:val="1"/>
      <w:marLeft w:val="0"/>
      <w:marRight w:val="0"/>
      <w:marTop w:val="0"/>
      <w:marBottom w:val="0"/>
      <w:divBdr>
        <w:top w:val="none" w:sz="0" w:space="0" w:color="auto"/>
        <w:left w:val="none" w:sz="0" w:space="0" w:color="auto"/>
        <w:bottom w:val="none" w:sz="0" w:space="0" w:color="auto"/>
        <w:right w:val="none" w:sz="0" w:space="0" w:color="auto"/>
      </w:divBdr>
    </w:div>
    <w:div w:id="1451628485">
      <w:bodyDiv w:val="1"/>
      <w:marLeft w:val="0"/>
      <w:marRight w:val="0"/>
      <w:marTop w:val="0"/>
      <w:marBottom w:val="0"/>
      <w:divBdr>
        <w:top w:val="none" w:sz="0" w:space="0" w:color="auto"/>
        <w:left w:val="none" w:sz="0" w:space="0" w:color="auto"/>
        <w:bottom w:val="none" w:sz="0" w:space="0" w:color="auto"/>
        <w:right w:val="none" w:sz="0" w:space="0" w:color="auto"/>
      </w:divBdr>
    </w:div>
    <w:div w:id="1674988935">
      <w:bodyDiv w:val="1"/>
      <w:marLeft w:val="0"/>
      <w:marRight w:val="0"/>
      <w:marTop w:val="0"/>
      <w:marBottom w:val="0"/>
      <w:divBdr>
        <w:top w:val="none" w:sz="0" w:space="0" w:color="auto"/>
        <w:left w:val="none" w:sz="0" w:space="0" w:color="auto"/>
        <w:bottom w:val="none" w:sz="0" w:space="0" w:color="auto"/>
        <w:right w:val="none" w:sz="0" w:space="0" w:color="auto"/>
      </w:divBdr>
    </w:div>
    <w:div w:id="1891263164">
      <w:bodyDiv w:val="1"/>
      <w:marLeft w:val="0"/>
      <w:marRight w:val="0"/>
      <w:marTop w:val="0"/>
      <w:marBottom w:val="0"/>
      <w:divBdr>
        <w:top w:val="none" w:sz="0" w:space="0" w:color="auto"/>
        <w:left w:val="none" w:sz="0" w:space="0" w:color="auto"/>
        <w:bottom w:val="none" w:sz="0" w:space="0" w:color="auto"/>
        <w:right w:val="none" w:sz="0" w:space="0" w:color="auto"/>
      </w:divBdr>
    </w:div>
    <w:div w:id="2063208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17.png"/><Relationship Id="rId21" Type="http://schemas.openxmlformats.org/officeDocument/2006/relationships/image" Target="media/image6.png"/><Relationship Id="rId34" Type="http://schemas.openxmlformats.org/officeDocument/2006/relationships/comments" Target="comments.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6.png"/><Relationship Id="rId97" Type="http://schemas.openxmlformats.org/officeDocument/2006/relationships/glossaryDocument" Target="glossary/document.xml"/><Relationship Id="rId7" Type="http://schemas.openxmlformats.org/officeDocument/2006/relationships/numbering" Target="numbering.xml"/><Relationship Id="rId71" Type="http://schemas.openxmlformats.org/officeDocument/2006/relationships/image" Target="media/image49.png"/><Relationship Id="rId92" Type="http://schemas.openxmlformats.org/officeDocument/2006/relationships/hyperlink" Target="https://www.cgi.com" TargetMode="Externa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1.png"/><Relationship Id="rId11" Type="http://schemas.openxmlformats.org/officeDocument/2006/relationships/footnotes" Target="footnotes.xml"/><Relationship Id="rId32" Type="http://schemas.openxmlformats.org/officeDocument/2006/relationships/image" Target="media/image14.png"/><Relationship Id="rId37" Type="http://schemas.microsoft.com/office/2018/08/relationships/commentsExtensible" Target="commentsExtensible.xm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4.png"/><Relationship Id="rId5" Type="http://schemas.openxmlformats.org/officeDocument/2006/relationships/customXml" Target="../customXml/item5.xml"/><Relationship Id="rId61" Type="http://schemas.openxmlformats.org/officeDocument/2006/relationships/image" Target="media/image39.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image" Target="media/image2.emf"/><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microsoft.com/office/2011/relationships/commentsExtended" Target="commentsExtended.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jpeg"/><Relationship Id="rId85" Type="http://schemas.openxmlformats.org/officeDocument/2006/relationships/image" Target="media/image60.png"/><Relationship Id="rId93" Type="http://schemas.openxmlformats.org/officeDocument/2006/relationships/hyperlink" Target="https://www.cgi.com" TargetMode="Externa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image" Target="media/image15.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image" Target="media/image68.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8" Type="http://schemas.openxmlformats.org/officeDocument/2006/relationships/image" Target="media/image10.png"/><Relationship Id="rId36" Type="http://schemas.microsoft.com/office/2016/09/relationships/commentsIds" Target="commentsIds.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settings" Target="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www2.isprs.org/commissions/comm4/wg5/datas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hterbergc\Downloads\CGI_Basic_long_template_A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EC883967D9407C942C0E1CA929D92D"/>
        <w:category>
          <w:name w:val="General"/>
          <w:gallery w:val="placeholder"/>
        </w:category>
        <w:types>
          <w:type w:val="bbPlcHdr"/>
        </w:types>
        <w:behaviors>
          <w:behavior w:val="content"/>
        </w:behaviors>
        <w:guid w:val="{D08FEB6C-B1CD-4F94-97F0-084676710F38}"/>
      </w:docPartPr>
      <w:docPartBody>
        <w:p w:rsidR="00C82D5B" w:rsidRDefault="00C82D5B">
          <w:pPr>
            <w:pStyle w:val="05EC883967D9407C942C0E1CA929D92D"/>
          </w:pPr>
          <w:r w:rsidRPr="00AE694E">
            <w:rPr>
              <w:rStyle w:val="ConfidentialityType"/>
            </w:rPr>
            <w:t>[</w:t>
          </w:r>
          <w:r w:rsidRPr="00AE694E">
            <w:rPr>
              <w:rStyle w:val="ConfidentialityType"/>
              <w:highlight w:val="yellow"/>
            </w:rPr>
            <w:t>Security Classification</w:t>
          </w:r>
          <w:r w:rsidRPr="00AE694E">
            <w:rPr>
              <w:rStyle w:val="ConfidentialityType"/>
            </w:rPr>
            <w:t>]</w:t>
          </w:r>
        </w:p>
      </w:docPartBody>
    </w:docPart>
    <w:docPart>
      <w:docPartPr>
        <w:name w:val="B1E17B4CC0164FE3AF3C3DC001BEE470"/>
        <w:category>
          <w:name w:val="General"/>
          <w:gallery w:val="placeholder"/>
        </w:category>
        <w:types>
          <w:type w:val="bbPlcHdr"/>
        </w:types>
        <w:behaviors>
          <w:behavior w:val="content"/>
        </w:behaviors>
        <w:guid w:val="{A3AC178B-4AA5-4B36-AD26-26DB0C188824}"/>
      </w:docPartPr>
      <w:docPartBody>
        <w:p w:rsidR="00C82D5B" w:rsidRDefault="00C82D5B">
          <w:pPr>
            <w:pStyle w:val="B1E17B4CC0164FE3AF3C3DC001BEE470"/>
          </w:pPr>
          <w:r w:rsidRPr="00AE694E">
            <w:rPr>
              <w:rStyle w:val="PlaceholderText"/>
            </w:rPr>
            <w:t>[20XX]</w:t>
          </w:r>
        </w:p>
      </w:docPartBody>
    </w:docPart>
    <w:docPart>
      <w:docPartPr>
        <w:name w:val="79799EC20EDF4CFFB8C4414DB0EDE4A2"/>
        <w:category>
          <w:name w:val="General"/>
          <w:gallery w:val="placeholder"/>
        </w:category>
        <w:types>
          <w:type w:val="bbPlcHdr"/>
        </w:types>
        <w:behaviors>
          <w:behavior w:val="content"/>
        </w:behaviors>
        <w:guid w:val="{86AEE88E-E78E-41D9-AC75-C8E873BE308C}"/>
      </w:docPartPr>
      <w:docPartBody>
        <w:p w:rsidR="00C82D5B" w:rsidRDefault="00C82D5B">
          <w:pPr>
            <w:pStyle w:val="79799EC20EDF4CFFB8C4414DB0EDE4A2"/>
          </w:pPr>
          <w:r w:rsidRPr="00AE694E">
            <w:rPr>
              <w:rStyle w:val="PlaceholderText"/>
            </w:rPr>
            <w:t>[</w:t>
          </w:r>
          <w:r>
            <w:rPr>
              <w:rStyle w:val="PlaceholderText"/>
              <w:highlight w:val="yellow"/>
            </w:rPr>
            <w:t>Document title</w:t>
          </w:r>
          <w:r w:rsidRPr="00AE694E">
            <w:rPr>
              <w:rStyle w:val="PlaceholderText"/>
            </w:rPr>
            <w:t>]</w:t>
          </w:r>
        </w:p>
      </w:docPartBody>
    </w:docPart>
    <w:docPart>
      <w:docPartPr>
        <w:name w:val="C4063FF547B643C68989D157E96560A4"/>
        <w:category>
          <w:name w:val="General"/>
          <w:gallery w:val="placeholder"/>
        </w:category>
        <w:types>
          <w:type w:val="bbPlcHdr"/>
        </w:types>
        <w:behaviors>
          <w:behavior w:val="content"/>
        </w:behaviors>
        <w:guid w:val="{8F9A3089-64FF-4358-9C69-3FCD000B8FBE}"/>
      </w:docPartPr>
      <w:docPartBody>
        <w:p w:rsidR="00C82D5B" w:rsidRDefault="00C82D5B">
          <w:pPr>
            <w:pStyle w:val="C4063FF547B643C68989D157E96560A4"/>
          </w:pPr>
          <w:r w:rsidRPr="00AE694E">
            <w:rPr>
              <w:rStyle w:val="PlaceholderText"/>
            </w:rPr>
            <w:t>[</w:t>
          </w:r>
          <w:r>
            <w:rPr>
              <w:rStyle w:val="PlaceholderText"/>
              <w:highlight w:val="yellow"/>
            </w:rPr>
            <w:t>Subtitle</w:t>
          </w:r>
          <w:r w:rsidRPr="00AE694E">
            <w:rPr>
              <w:rStyle w:val="PlaceholderText"/>
            </w:rPr>
            <w:t>]</w:t>
          </w:r>
        </w:p>
      </w:docPartBody>
    </w:docPart>
    <w:docPart>
      <w:docPartPr>
        <w:name w:val="1F825A9AC5534F61AA674AA181BA42DF"/>
        <w:category>
          <w:name w:val="General"/>
          <w:gallery w:val="placeholder"/>
        </w:category>
        <w:types>
          <w:type w:val="bbPlcHdr"/>
        </w:types>
        <w:behaviors>
          <w:behavior w:val="content"/>
        </w:behaviors>
        <w:guid w:val="{7D2F61EA-C12B-42F1-A173-E1B5DCC166AE}"/>
      </w:docPartPr>
      <w:docPartBody>
        <w:p w:rsidR="00C82D5B" w:rsidRDefault="00C82D5B">
          <w:pPr>
            <w:pStyle w:val="1F825A9AC5534F61AA674AA181BA42DF"/>
          </w:pPr>
          <w:r w:rsidRPr="00AE694E">
            <w:t>[</w:t>
          </w:r>
          <w:r w:rsidRPr="00AE694E">
            <w:rPr>
              <w:highlight w:val="yellow"/>
            </w:rPr>
            <w:t>Date</w:t>
          </w:r>
          <w:r w:rsidRPr="00AE694E">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2D5B"/>
    <w:rsid w:val="00000083"/>
    <w:rsid w:val="001417C1"/>
    <w:rsid w:val="001B0D01"/>
    <w:rsid w:val="001D4897"/>
    <w:rsid w:val="00352DDF"/>
    <w:rsid w:val="003F5DCC"/>
    <w:rsid w:val="004137B1"/>
    <w:rsid w:val="00417464"/>
    <w:rsid w:val="005001AC"/>
    <w:rsid w:val="00570B46"/>
    <w:rsid w:val="005732A1"/>
    <w:rsid w:val="00625CB4"/>
    <w:rsid w:val="00814C2A"/>
    <w:rsid w:val="00C82D5B"/>
    <w:rsid w:val="00CE5104"/>
    <w:rsid w:val="00E52F96"/>
    <w:rsid w:val="00EC5961"/>
    <w:rsid w:val="00F55A7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nfidentialityType">
    <w:name w:val="Confidentiality Type"/>
    <w:basedOn w:val="DefaultParagraphFont"/>
    <w:uiPriority w:val="99"/>
  </w:style>
  <w:style w:type="paragraph" w:customStyle="1" w:styleId="05EC883967D9407C942C0E1CA929D92D">
    <w:name w:val="05EC883967D9407C942C0E1CA929D92D"/>
  </w:style>
  <w:style w:type="character" w:styleId="PlaceholderText">
    <w:name w:val="Placeholder Text"/>
    <w:basedOn w:val="DefaultParagraphFont"/>
    <w:uiPriority w:val="99"/>
    <w:semiHidden/>
    <w:rsid w:val="001417C1"/>
    <w:rPr>
      <w:color w:val="808080"/>
    </w:rPr>
  </w:style>
  <w:style w:type="paragraph" w:customStyle="1" w:styleId="B1E17B4CC0164FE3AF3C3DC001BEE470">
    <w:name w:val="B1E17B4CC0164FE3AF3C3DC001BEE470"/>
  </w:style>
  <w:style w:type="paragraph" w:customStyle="1" w:styleId="79799EC20EDF4CFFB8C4414DB0EDE4A2">
    <w:name w:val="79799EC20EDF4CFFB8C4414DB0EDE4A2"/>
  </w:style>
  <w:style w:type="paragraph" w:customStyle="1" w:styleId="C4063FF547B643C68989D157E96560A4">
    <w:name w:val="C4063FF547B643C68989D157E96560A4"/>
  </w:style>
  <w:style w:type="paragraph" w:customStyle="1" w:styleId="1F825A9AC5534F61AA674AA181BA42DF">
    <w:name w:val="1F825A9AC5534F61AA674AA181BA42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GI Colors - 2020">
      <a:dk1>
        <a:srgbClr val="000000"/>
      </a:dk1>
      <a:lt1>
        <a:srgbClr val="FFFFFF"/>
      </a:lt1>
      <a:dk2>
        <a:srgbClr val="696969"/>
      </a:dk2>
      <a:lt2>
        <a:srgbClr val="FFFFFF"/>
      </a:lt2>
      <a:accent1>
        <a:srgbClr val="E31937"/>
      </a:accent1>
      <a:accent2>
        <a:srgbClr val="FFCDD2"/>
      </a:accent2>
      <a:accent3>
        <a:srgbClr val="5236AB"/>
      </a:accent3>
      <a:accent4>
        <a:srgbClr val="991F3D"/>
      </a:accent4>
      <a:accent5>
        <a:srgbClr val="FFC399"/>
      </a:accent5>
      <a:accent6>
        <a:srgbClr val="A82465"/>
      </a:accent6>
      <a:hlink>
        <a:srgbClr val="5236AB"/>
      </a:hlink>
      <a:folHlink>
        <a:srgbClr val="5236AB"/>
      </a:folHlink>
    </a:clrScheme>
    <a:fontScheme name="CGI Fonts - 2020">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2021-11-25T00:00:00</PublishDate>
  <Abstract/>
  <CompanyAddress/>
  <CompanyPhone/>
  <CompanyFax/>
  <CompanyEmail/>
</CoverPage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TaxCatchAll xmlns="3299f843-8e96-435b-91ef-46374e096f31" xsi:nil="true"/>
    <TaxKeywordTaxHTField xmlns="3299f843-8e96-435b-91ef-46374e096f31">
      <Terms xmlns="http://schemas.microsoft.com/office/infopath/2007/PartnerControls"/>
    </TaxKeywordTaxHTField>
    <ofae577968ed4be8b7cfa6b3c1b2b2a3 xmlns="3299f843-8e96-435b-91ef-46374e096f31">
      <Terms xmlns="http://schemas.microsoft.com/office/infopath/2007/PartnerControls"/>
    </ofae577968ed4be8b7cfa6b3c1b2b2a3>
    <ebb03eb60f1c456383d550cda2a2ac01 xmlns="3299f843-8e96-435b-91ef-46374e096f31">
      <Terms xmlns="http://schemas.microsoft.com/office/infopath/2007/PartnerControls"/>
    </ebb03eb60f1c456383d550cda2a2ac01>
    <Eigenaarvandata xmlns="69cbc43e-8f4c-4450-8425-1093e7b30933" xsi:nil="true"/>
    <_dlc_DocId xmlns="3299f843-8e96-435b-91ef-46374e096f31">CUEZP26U7QAM-175906540-817</_dlc_DocId>
    <_dlc_DocIdUrl xmlns="3299f843-8e96-435b-91ef-46374e096f31">
      <Url>https://denhaag.sharepoint.com/sites/3DStadsmodel_DSO_GIenE/_layouts/15/DocIdRedir.aspx?ID=CUEZP26U7QAM-175906540-817</Url>
      <Description>CUEZP26U7QAM-175906540-817</Description>
    </_dlc_DocIdUrl>
    <_ip_UnifiedCompliancePolicyUIAction xmlns="http://schemas.microsoft.com/sharepoint/v3" xsi:nil="true"/>
    <_ip_UnifiedCompliancePolicyProperties xmlns="http://schemas.microsoft.com/sharepoint/v3" xsi:nil="true"/>
    <lcf76f155ced4ddcb4097134ff3c332f xmlns="69cbc43e-8f4c-4450-8425-1093e7b30933">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9EDB3DF2908D1548A5C06D6A7E34C348" ma:contentTypeVersion="27" ma:contentTypeDescription="Een nieuw document maken." ma:contentTypeScope="" ma:versionID="e63cb189ba2c7e58fecf92dee23ea389">
  <xsd:schema xmlns:xsd="http://www.w3.org/2001/XMLSchema" xmlns:xs="http://www.w3.org/2001/XMLSchema" xmlns:p="http://schemas.microsoft.com/office/2006/metadata/properties" xmlns:ns1="http://schemas.microsoft.com/sharepoint/v3" xmlns:ns2="3299f843-8e96-435b-91ef-46374e096f31" xmlns:ns3="69cbc43e-8f4c-4450-8425-1093e7b30933" targetNamespace="http://schemas.microsoft.com/office/2006/metadata/properties" ma:root="true" ma:fieldsID="47bb9c776346e6d330e7865eeae3452e" ns1:_="" ns2:_="" ns3:_="">
    <xsd:import namespace="http://schemas.microsoft.com/sharepoint/v3"/>
    <xsd:import namespace="3299f843-8e96-435b-91ef-46374e096f31"/>
    <xsd:import namespace="69cbc43e-8f4c-4450-8425-1093e7b30933"/>
    <xsd:element name="properties">
      <xsd:complexType>
        <xsd:sequence>
          <xsd:element name="documentManagement">
            <xsd:complexType>
              <xsd:all>
                <xsd:element ref="ns2:_dlc_DocId" minOccurs="0"/>
                <xsd:element ref="ns2:_dlc_DocIdUrl" minOccurs="0"/>
                <xsd:element ref="ns2:_dlc_DocIdPersistId" minOccurs="0"/>
                <xsd:element ref="ns2:TaxKeywordTaxHTField" minOccurs="0"/>
                <xsd:element ref="ns2:ebb03eb60f1c456383d550cda2a2ac01" minOccurs="0"/>
                <xsd:element ref="ns2:TaxCatchAll" minOccurs="0"/>
                <xsd:element ref="ns2:TaxCatchAllLabel" minOccurs="0"/>
                <xsd:element ref="ns2:ofae577968ed4be8b7cfa6b3c1b2b2a3"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LengthInSeconds" minOccurs="0"/>
                <xsd:element ref="ns3:MediaServiceAutoKeyPoints" minOccurs="0"/>
                <xsd:element ref="ns3:MediaServiceKeyPoints" minOccurs="0"/>
                <xsd:element ref="ns3:Eigenaarvandata" minOccurs="0"/>
                <xsd:element ref="ns1:_ip_UnifiedCompliancePolicyProperties" minOccurs="0"/>
                <xsd:element ref="ns1:_ip_UnifiedCompliancePolicyUIAction"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32" nillable="true" ma:displayName="Eigenschappen van het geïntegreerd beleid voor naleving" ma:hidden="true" ma:internalName="_ip_UnifiedCompliancePolicyProperties">
      <xsd:simpleType>
        <xsd:restriction base="dms:Note"/>
      </xsd:simpleType>
    </xsd:element>
    <xsd:element name="_ip_UnifiedCompliancePolicyUIAction" ma:index="33"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99f843-8e96-435b-91ef-46374e096f31" elementFormDefault="qualified">
    <xsd:import namespace="http://schemas.microsoft.com/office/2006/documentManagement/types"/>
    <xsd:import namespace="http://schemas.microsoft.com/office/infopath/2007/PartnerControls"/>
    <xsd:element name="_dlc_DocId" ma:index="8" nillable="true" ma:displayName="Waarde van de document-id" ma:description="De waarde van de document-id die aan dit item is toegewezen." ma:internalName="_dlc_DocId" ma:readOnly="true">
      <xsd:simpleType>
        <xsd:restriction base="dms:Text"/>
      </xsd:simpleType>
    </xsd:element>
    <xsd:element name="_dlc_DocIdUrl" ma:index="9" nillable="true" ma:displayName="Document-id" ma:description="Permanente koppeling naar dit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 blijven behouden" ma:description="Id behouden tijdens toevoegen." ma:hidden="true" ma:internalName="_dlc_DocIdPersistId" ma:readOnly="true">
      <xsd:simpleType>
        <xsd:restriction base="dms:Boolean"/>
      </xsd:simpleType>
    </xsd:element>
    <xsd:element name="TaxKeywordTaxHTField" ma:index="11" nillable="true" ma:taxonomy="true" ma:internalName="TaxKeywordTaxHTField" ma:taxonomyFieldName="TaxKeyword" ma:displayName="Ondernemingstrefwoorden" ma:fieldId="{23f27201-bee3-471e-b2e7-b64fd8b7ca38}" ma:taxonomyMulti="true" ma:sspId="0f84c60b-fce4-43bd-9f97-923732063525" ma:termSetId="00000000-0000-0000-0000-000000000000" ma:anchorId="00000000-0000-0000-0000-000000000000" ma:open="true" ma:isKeyword="true">
      <xsd:complexType>
        <xsd:sequence>
          <xsd:element ref="pc:Terms" minOccurs="0" maxOccurs="1"/>
        </xsd:sequence>
      </xsd:complexType>
    </xsd:element>
    <xsd:element name="ebb03eb60f1c456383d550cda2a2ac01" ma:index="12" nillable="true" ma:taxonomy="true" ma:internalName="ebb03eb60f1c456383d550cda2a2ac01" ma:taxonomyFieldName="Teamtrefwoorden" ma:displayName="Teamtrefwoorden" ma:fieldId="{ebb03eb6-0f1c-4563-83d5-50cda2a2ac01}" ma:sspId="0f84c60b-fce4-43bd-9f97-923732063525" ma:termSetId="e197f628-7c52-4053-abb4-2e077a01f9f3" ma:anchorId="00000000-0000-0000-0000-000000000000" ma:open="false" ma:isKeyword="false">
      <xsd:complexType>
        <xsd:sequence>
          <xsd:element ref="pc:Terms" minOccurs="0" maxOccurs="1"/>
        </xsd:sequence>
      </xsd:complexType>
    </xsd:element>
    <xsd:element name="TaxCatchAll" ma:index="13" nillable="true" ma:displayName="Taxonomy Catch All Column" ma:hidden="true" ma:list="{327747ea-2a13-4899-a015-75bfc7d25c1b}" ma:internalName="TaxCatchAll" ma:showField="CatchAllData" ma:web="3299f843-8e96-435b-91ef-46374e096f31">
      <xsd:complexType>
        <xsd:complexContent>
          <xsd:extension base="dms:MultiChoiceLookup">
            <xsd:sequence>
              <xsd:element name="Value" type="dms:Lookup" maxOccurs="unbounded" minOccurs="0" nillable="true"/>
            </xsd:sequence>
          </xsd:extension>
        </xsd:complexContent>
      </xsd:complexType>
    </xsd:element>
    <xsd:element name="TaxCatchAllLabel" ma:index="14" nillable="true" ma:displayName="Taxonomy Catch All Column1" ma:hidden="true" ma:list="{327747ea-2a13-4899-a015-75bfc7d25c1b}" ma:internalName="TaxCatchAllLabel" ma:readOnly="true" ma:showField="CatchAllDataLabel" ma:web="3299f843-8e96-435b-91ef-46374e096f31">
      <xsd:complexType>
        <xsd:complexContent>
          <xsd:extension base="dms:MultiChoiceLookup">
            <xsd:sequence>
              <xsd:element name="Value" type="dms:Lookup" maxOccurs="unbounded" minOccurs="0" nillable="true"/>
            </xsd:sequence>
          </xsd:extension>
        </xsd:complexContent>
      </xsd:complexType>
    </xsd:element>
    <xsd:element name="ofae577968ed4be8b7cfa6b3c1b2b2a3" ma:index="17" nillable="true" ma:taxonomy="true" ma:internalName="ofae577968ed4be8b7cfa6b3c1b2b2a3" ma:taxonomyFieldName="Documentsoort" ma:displayName="Documentsoort" ma:fieldId="{8fae5779-68ed-4be8-b7cf-a6b3c1b2b2a3}" ma:sspId="0f84c60b-fce4-43bd-9f97-923732063525" ma:termSetId="44435a80-4415-4597-a153-5101d02dcbdd" ma:anchorId="00000000-0000-0000-0000-000000000000" ma:open="false" ma:isKeyword="false">
      <xsd:complexType>
        <xsd:sequence>
          <xsd:element ref="pc:Terms" minOccurs="0" maxOccurs="1"/>
        </xsd:sequence>
      </xsd:complexType>
    </xsd:element>
    <xsd:element name="SharedWithUsers" ma:index="2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7"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9cbc43e-8f4c-4450-8425-1093e7b30933" elementFormDefault="qualified">
    <xsd:import namespace="http://schemas.microsoft.com/office/2006/documentManagement/types"/>
    <xsd:import namespace="http://schemas.microsoft.com/office/infopath/2007/PartnerControls"/>
    <xsd:element name="MediaServiceMetadata" ma:index="19" nillable="true" ma:displayName="MediaServiceMetadata" ma:hidden="true" ma:internalName="MediaServiceMetadata" ma:readOnly="true">
      <xsd:simpleType>
        <xsd:restriction base="dms:Note"/>
      </xsd:simpleType>
    </xsd:element>
    <xsd:element name="MediaServiceFastMetadata" ma:index="20" nillable="true" ma:displayName="MediaServiceFastMetadata" ma:hidden="true" ma:internalName="MediaServiceFastMetadata" ma:readOnly="true">
      <xsd:simpleType>
        <xsd:restriction base="dms:Note"/>
      </xsd:simpleType>
    </xsd:element>
    <xsd:element name="MediaServiceDateTaken" ma:index="21" nillable="true" ma:displayName="MediaServiceDateTaken" ma:hidden="true" ma:internalName="MediaServiceDateTaken" ma:readOnly="true">
      <xsd:simpleType>
        <xsd:restriction base="dms:Text"/>
      </xsd:simpleType>
    </xsd:element>
    <xsd:element name="MediaServiceAutoTags" ma:index="22" nillable="true" ma:displayName="Tags" ma:internalName="MediaServiceAutoTags" ma:readOnly="true">
      <xsd:simpleType>
        <xsd:restriction base="dms:Text"/>
      </xsd:simpleType>
    </xsd:element>
    <xsd:element name="MediaServiceOCR" ma:index="23" nillable="true" ma:displayName="Extracted Text" ma:internalName="MediaServiceOCR" ma:readOnly="true">
      <xsd:simpleType>
        <xsd:restriction base="dms:Note">
          <xsd:maxLength value="255"/>
        </xsd:restriction>
      </xsd:simpleType>
    </xsd:element>
    <xsd:element name="MediaServiceGenerationTime" ma:index="24" nillable="true" ma:displayName="MediaServiceGenerationTime" ma:hidden="true" ma:internalName="MediaServiceGenerationTime" ma:readOnly="true">
      <xsd:simpleType>
        <xsd:restriction base="dms:Text"/>
      </xsd:simpleType>
    </xsd:element>
    <xsd:element name="MediaServiceEventHashCode" ma:index="25" nillable="true" ma:displayName="MediaServiceEventHashCode" ma:hidden="true" ma:internalName="MediaServiceEventHashCode" ma:readOnly="true">
      <xsd:simpleType>
        <xsd:restriction base="dms:Text"/>
      </xsd:simpleType>
    </xsd:element>
    <xsd:element name="MediaLengthInSeconds" ma:index="28" nillable="true" ma:displayName="Length (seconds)" ma:internalName="MediaLengthInSeconds" ma:readOnly="true">
      <xsd:simpleType>
        <xsd:restriction base="dms:Unknown"/>
      </xsd:simpleType>
    </xsd:element>
    <xsd:element name="MediaServiceAutoKeyPoints" ma:index="29" nillable="true" ma:displayName="MediaServiceAutoKeyPoints" ma:hidden="true" ma:internalName="MediaServiceAutoKeyPoints" ma:readOnly="true">
      <xsd:simpleType>
        <xsd:restriction base="dms:Note"/>
      </xsd:simpleType>
    </xsd:element>
    <xsd:element name="MediaServiceKeyPoints" ma:index="30" nillable="true" ma:displayName="KeyPoints" ma:internalName="MediaServiceKeyPoints" ma:readOnly="true">
      <xsd:simpleType>
        <xsd:restriction base="dms:Note">
          <xsd:maxLength value="255"/>
        </xsd:restriction>
      </xsd:simpleType>
    </xsd:element>
    <xsd:element name="Eigenaarvandata" ma:index="31" nillable="true" ma:displayName="Eigenaar" ma:format="Dropdown" ma:internalName="Eigenaarvandata">
      <xsd:simpleType>
        <xsd:restriction base="dms:Text">
          <xsd:maxLength value="255"/>
        </xsd:restriction>
      </xsd:simpleType>
    </xsd:element>
    <xsd:element name="lcf76f155ced4ddcb4097134ff3c332f" ma:index="35" nillable="true" ma:taxonomy="true" ma:internalName="lcf76f155ced4ddcb4097134ff3c332f" ma:taxonomyFieldName="MediaServiceImageTags" ma:displayName="Afbeeldingtags" ma:readOnly="false" ma:fieldId="{5cf76f15-5ced-4ddc-b409-7134ff3c332f}" ma:taxonomyMulti="true" ma:sspId="0f84c60b-fce4-43bd-9f97-923732063525"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BEB37D-B64B-4E54-8499-2557918D4DA4}">
  <ds:schemaRefs>
    <ds:schemaRef ds:uri="http://schemas.microsoft.com/sharepoint/events"/>
  </ds:schemaRefs>
</ds:datastoreItem>
</file>

<file path=customXml/itemProps3.xml><?xml version="1.0" encoding="utf-8"?>
<ds:datastoreItem xmlns:ds="http://schemas.openxmlformats.org/officeDocument/2006/customXml" ds:itemID="{98503ED0-F6FF-4F8E-9F5C-4FA60F4A13E3}">
  <ds:schemaRefs>
    <ds:schemaRef ds:uri="http://schemas.microsoft.com/office/2006/metadata/properties"/>
    <ds:schemaRef ds:uri="http://schemas.microsoft.com/office/infopath/2007/PartnerControls"/>
    <ds:schemaRef ds:uri="3299f843-8e96-435b-91ef-46374e096f31"/>
    <ds:schemaRef ds:uri="69cbc43e-8f4c-4450-8425-1093e7b30933"/>
    <ds:schemaRef ds:uri="http://schemas.microsoft.com/sharepoint/v3"/>
  </ds:schemaRefs>
</ds:datastoreItem>
</file>

<file path=customXml/itemProps4.xml><?xml version="1.0" encoding="utf-8"?>
<ds:datastoreItem xmlns:ds="http://schemas.openxmlformats.org/officeDocument/2006/customXml" ds:itemID="{CB703884-4BB5-41E7-8856-958B9DFB9A14}">
  <ds:schemaRefs>
    <ds:schemaRef ds:uri="http://schemas.microsoft.com/sharepoint/v3/contenttype/forms"/>
  </ds:schemaRefs>
</ds:datastoreItem>
</file>

<file path=customXml/itemProps5.xml><?xml version="1.0" encoding="utf-8"?>
<ds:datastoreItem xmlns:ds="http://schemas.openxmlformats.org/officeDocument/2006/customXml" ds:itemID="{3B8E056E-EB7D-4B9A-AAC3-9280E4345F39}"/>
</file>

<file path=customXml/itemProps6.xml><?xml version="1.0" encoding="utf-8"?>
<ds:datastoreItem xmlns:ds="http://schemas.openxmlformats.org/officeDocument/2006/customXml" ds:itemID="{2AF412BD-DE40-4CE2-82DC-1254332576DF}">
  <ds:schemaRefs>
    <ds:schemaRef ds:uri="http://schemas.openxmlformats.org/officeDocument/2006/bibliography"/>
  </ds:schemaRefs>
</ds:datastoreItem>
</file>

<file path=docMetadata/LabelInfo.xml><?xml version="1.0" encoding="utf-8"?>
<clbl:labelList xmlns:clbl="http://schemas.microsoft.com/office/2020/mipLabelMetadata">
  <clbl:label id="{f03e95be-f593-41dc-b647-f46fbd6a5fa3}" enabled="1" method="Standard" siteId="{8c653938-6726-49c5-bca7-8e44a4bf2029}" removed="0"/>
</clbl:labelList>
</file>

<file path=docProps/app.xml><?xml version="1.0" encoding="utf-8"?>
<Properties xmlns="http://schemas.openxmlformats.org/officeDocument/2006/extended-properties" xmlns:vt="http://schemas.openxmlformats.org/officeDocument/2006/docPropsVTypes">
  <Template>CGI_Basic_long_template_A4</Template>
  <TotalTime>0</TotalTime>
  <Pages>6</Pages>
  <Words>7029</Words>
  <Characters>38662</Characters>
  <Application>Microsoft Office Word</Application>
  <DocSecurity>0</DocSecurity>
  <Lines>322</Lines>
  <Paragraphs>91</Paragraphs>
  <ScaleCrop>false</ScaleCrop>
  <Company>Gemeente Den Haag</Company>
  <LinksUpToDate>false</LinksUpToDate>
  <CharactersWithSpaces>45600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Eindrapport – Puntenwolken verwerking</dc:title>
  <dc:subject/>
  <dc:creator>achterbergc</dc:creator>
  <cp:keywords/>
  <dc:description/>
  <cp:lastModifiedBy>Jan van Velsen</cp:lastModifiedBy>
  <cp:revision>78</cp:revision>
  <cp:lastPrinted>2020-11-25T03:18:00Z</cp:lastPrinted>
  <dcterms:created xsi:type="dcterms:W3CDTF">2021-11-11T18:32:00Z</dcterms:created>
  <dcterms:modified xsi:type="dcterms:W3CDTF">2022-12-12T19:25:00Z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Client name</vt:lpwstr>
  </property>
  <property fmtid="{D5CDD505-2E9C-101B-9397-08002B2CF9AE}" pid="3" name="ContentTypeId">
    <vt:lpwstr>0x0101009EDB3DF2908D1548A5C06D6A7E34C348</vt:lpwstr>
  </property>
  <property fmtid="{D5CDD505-2E9C-101B-9397-08002B2CF9AE}" pid="4" name="_dlc_DocIdItemGuid">
    <vt:lpwstr>181cf00a-6543-4db8-b7ca-f5cfbd81ab47</vt:lpwstr>
  </property>
  <property fmtid="{D5CDD505-2E9C-101B-9397-08002B2CF9AE}" pid="5" name="TaxKeyword">
    <vt:lpwstr/>
  </property>
  <property fmtid="{D5CDD505-2E9C-101B-9397-08002B2CF9AE}" pid="6" name="Documentsoort">
    <vt:lpwstr/>
  </property>
  <property fmtid="{D5CDD505-2E9C-101B-9397-08002B2CF9AE}" pid="7" name="Teamtrefwoorden">
    <vt:lpwstr/>
  </property>
</Properties>
</file>